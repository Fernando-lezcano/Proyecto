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478A63" w14:textId="77777777" w:rsidR="00C25CD0" w:rsidRPr="004E5D0E" w:rsidRDefault="009A7E51">
      <w:pPr>
        <w:pStyle w:val="Ttulo1"/>
        <w:rPr>
          <w:sz w:val="36"/>
          <w:szCs w:val="36"/>
          <w:lang w:val="es-ES"/>
        </w:rPr>
      </w:pPr>
      <w:bookmarkStart w:id="0" w:name="_Toc204719596"/>
      <w:r w:rsidRPr="004E5D0E">
        <w:rPr>
          <w:sz w:val="36"/>
          <w:szCs w:val="36"/>
          <w:lang w:val="es-ES"/>
        </w:rPr>
        <w:t>Plan de Aseguramiento de Calidad de Software</w:t>
      </w:r>
      <w:bookmarkEnd w:id="0"/>
    </w:p>
    <w:p w14:paraId="07D7256E" w14:textId="77777777" w:rsidR="00C25CD0" w:rsidRPr="004E5D0E" w:rsidRDefault="009A7E51">
      <w:pPr>
        <w:pStyle w:val="Ttulo1"/>
        <w:rPr>
          <w:lang w:val="es-ES"/>
        </w:rPr>
      </w:pPr>
      <w:bookmarkStart w:id="1" w:name="_Toc204719597"/>
      <w:r w:rsidRPr="004E5D0E">
        <w:rPr>
          <w:lang w:val="es-ES"/>
        </w:rPr>
        <w:t xml:space="preserve">Documentación de </w:t>
      </w:r>
      <w:proofErr w:type="spellStart"/>
      <w:r w:rsidRPr="004E5D0E">
        <w:rPr>
          <w:lang w:val="es-ES"/>
        </w:rPr>
        <w:t>Versionamiento</w:t>
      </w:r>
      <w:bookmarkEnd w:id="1"/>
      <w:proofErr w:type="spellEnd"/>
    </w:p>
    <w:p w14:paraId="61706B8F" w14:textId="77777777" w:rsidR="00C25CD0" w:rsidRPr="004E5D0E" w:rsidRDefault="009A7E51">
      <w:pPr>
        <w:pStyle w:val="Ttulo2"/>
        <w:rPr>
          <w:lang w:val="es-ES"/>
        </w:rPr>
      </w:pPr>
      <w:bookmarkStart w:id="2" w:name="_Toc204719598"/>
      <w:r w:rsidRPr="004E5D0E">
        <w:rPr>
          <w:lang w:val="es-ES"/>
        </w:rPr>
        <w:t>Lista de Revisiones</w:t>
      </w:r>
      <w:bookmarkEnd w:id="2"/>
    </w:p>
    <w:p w14:paraId="30DB315B" w14:textId="77777777" w:rsidR="00C25CD0" w:rsidRPr="004E5D0E" w:rsidRDefault="009A7E51">
      <w:pPr>
        <w:rPr>
          <w:lang w:val="es-ES"/>
        </w:rPr>
      </w:pPr>
      <w:r w:rsidRPr="004E5D0E">
        <w:rPr>
          <w:b/>
          <w:lang w:val="es-ES"/>
        </w:rPr>
        <w:t>*A</w:t>
      </w:r>
      <w:r w:rsidRPr="004E5D0E">
        <w:rPr>
          <w:lang w:val="es-ES"/>
        </w:rPr>
        <w:t xml:space="preserve"> – Adición; </w:t>
      </w:r>
      <w:r w:rsidRPr="004E5D0E">
        <w:rPr>
          <w:b/>
          <w:lang w:val="es-ES"/>
        </w:rPr>
        <w:t xml:space="preserve">M – </w:t>
      </w:r>
      <w:r w:rsidRPr="004E5D0E">
        <w:rPr>
          <w:lang w:val="es-ES"/>
        </w:rPr>
        <w:t xml:space="preserve">Modificación; </w:t>
      </w:r>
      <w:r w:rsidRPr="004E5D0E">
        <w:rPr>
          <w:b/>
          <w:lang w:val="es-ES"/>
        </w:rPr>
        <w:t>D</w:t>
      </w:r>
      <w:r w:rsidRPr="004E5D0E">
        <w:rPr>
          <w:lang w:val="es-ES"/>
        </w:rPr>
        <w:t xml:space="preserve"> – Eliminación</w:t>
      </w:r>
    </w:p>
    <w:tbl>
      <w:tblPr>
        <w:tblW w:w="9622" w:type="dxa"/>
        <w:jc w:val="center"/>
        <w:tblLayout w:type="fixed"/>
        <w:tblCellMar>
          <w:left w:w="80" w:type="dxa"/>
          <w:right w:w="80" w:type="dxa"/>
        </w:tblCellMar>
        <w:tblLook w:val="0000" w:firstRow="0" w:lastRow="0" w:firstColumn="0" w:lastColumn="0" w:noHBand="0" w:noVBand="0"/>
      </w:tblPr>
      <w:tblGrid>
        <w:gridCol w:w="1080"/>
        <w:gridCol w:w="1252"/>
        <w:gridCol w:w="1844"/>
        <w:gridCol w:w="576"/>
        <w:gridCol w:w="3250"/>
        <w:gridCol w:w="1620"/>
      </w:tblGrid>
      <w:tr w:rsidR="00677696" w:rsidRPr="007934AC" w14:paraId="6DFD2AF4" w14:textId="77777777" w:rsidTr="0A503B04">
        <w:trPr>
          <w:cantSplit/>
          <w:jc w:val="center"/>
        </w:trPr>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DDECE"/>
          </w:tcPr>
          <w:p w14:paraId="640132D1" w14:textId="77777777" w:rsidR="00C25CD0" w:rsidRDefault="009A7E51">
            <w:pPr>
              <w:spacing w:before="180"/>
              <w:rPr>
                <w:b/>
                <w:bCs/>
                <w:lang w:val="en-US"/>
              </w:rPr>
            </w:pPr>
            <w:proofErr w:type="spellStart"/>
            <w:r w:rsidRPr="7E6F9A9B">
              <w:rPr>
                <w:b/>
                <w:bCs/>
                <w:lang w:val="en-US"/>
              </w:rPr>
              <w:t>Versión</w:t>
            </w:r>
            <w:proofErr w:type="spellEnd"/>
          </w:p>
        </w:tc>
        <w:tc>
          <w:tcPr>
            <w:tcW w:w="12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DDECE"/>
          </w:tcPr>
          <w:p w14:paraId="1D077610" w14:textId="77777777" w:rsidR="00C25CD0" w:rsidRDefault="009A7E51">
            <w:pPr>
              <w:rPr>
                <w:b/>
              </w:rPr>
            </w:pPr>
            <w:r>
              <w:rPr>
                <w:b/>
              </w:rPr>
              <w:br/>
            </w:r>
            <w:proofErr w:type="spellStart"/>
            <w:r>
              <w:rPr>
                <w:b/>
              </w:rPr>
              <w:t>Fecha</w:t>
            </w:r>
            <w:proofErr w:type="spellEnd"/>
          </w:p>
        </w:tc>
        <w:tc>
          <w:tcPr>
            <w:tcW w:w="18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DDECE"/>
          </w:tcPr>
          <w:p w14:paraId="4248FA23" w14:textId="77777777" w:rsidR="00C25CD0" w:rsidRPr="004E5D0E" w:rsidRDefault="009A7E51">
            <w:pPr>
              <w:rPr>
                <w:b/>
                <w:lang w:val="es-ES"/>
              </w:rPr>
            </w:pPr>
            <w:r w:rsidRPr="004E5D0E">
              <w:rPr>
                <w:b/>
                <w:lang w:val="es-ES"/>
              </w:rPr>
              <w:t>Número de la Figura, Párrafo,</w:t>
            </w:r>
          </w:p>
          <w:p w14:paraId="04B0DEA5" w14:textId="77777777" w:rsidR="00C25CD0" w:rsidRDefault="009A7E51">
            <w:pPr>
              <w:rPr>
                <w:b/>
                <w:bCs/>
                <w:lang w:val="en-US"/>
              </w:rPr>
            </w:pPr>
            <w:proofErr w:type="spellStart"/>
            <w:r w:rsidRPr="7E6F9A9B">
              <w:rPr>
                <w:b/>
                <w:bCs/>
                <w:lang w:val="en-US"/>
              </w:rPr>
              <w:t>Documento</w:t>
            </w:r>
            <w:proofErr w:type="spellEnd"/>
            <w:r w:rsidRPr="7E6F9A9B">
              <w:rPr>
                <w:b/>
                <w:bCs/>
                <w:lang w:val="en-US"/>
              </w:rPr>
              <w:t xml:space="preserve"> </w:t>
            </w:r>
            <w:proofErr w:type="spellStart"/>
            <w:r w:rsidRPr="7E6F9A9B">
              <w:rPr>
                <w:b/>
                <w:bCs/>
                <w:lang w:val="en-US"/>
              </w:rPr>
              <w:t>completo</w:t>
            </w:r>
            <w:proofErr w:type="spellEnd"/>
          </w:p>
        </w:tc>
        <w:tc>
          <w:tcPr>
            <w:tcW w:w="57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DDECE"/>
          </w:tcPr>
          <w:p w14:paraId="105A0FD3" w14:textId="77777777" w:rsidR="00C25CD0" w:rsidRDefault="009A7E51">
            <w:r>
              <w:rPr>
                <w:b/>
              </w:rPr>
              <w:t>A*</w:t>
            </w:r>
            <w:r>
              <w:rPr>
                <w:b/>
              </w:rPr>
              <w:br/>
              <w:t>M</w:t>
            </w:r>
            <w:r>
              <w:rPr>
                <w:b/>
              </w:rPr>
              <w:br/>
              <w:t>D</w:t>
            </w:r>
          </w:p>
        </w:tc>
        <w:tc>
          <w:tcPr>
            <w:tcW w:w="3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DDECE"/>
          </w:tcPr>
          <w:p w14:paraId="6A1DC7C0" w14:textId="77777777" w:rsidR="00C25CD0" w:rsidRDefault="009A7E51">
            <w:pPr>
              <w:rPr>
                <w:b/>
                <w:bCs/>
                <w:lang w:val="en-US"/>
              </w:rPr>
            </w:pPr>
            <w:r>
              <w:br/>
            </w:r>
            <w:proofErr w:type="spellStart"/>
            <w:r w:rsidRPr="7E6F9A9B">
              <w:rPr>
                <w:b/>
                <w:bCs/>
                <w:lang w:val="en-US"/>
              </w:rPr>
              <w:t>Título</w:t>
            </w:r>
            <w:proofErr w:type="spellEnd"/>
            <w:r w:rsidRPr="7E6F9A9B">
              <w:rPr>
                <w:b/>
                <w:bCs/>
                <w:lang w:val="en-US"/>
              </w:rPr>
              <w:t xml:space="preserve"> o breve </w:t>
            </w:r>
            <w:proofErr w:type="spellStart"/>
            <w:r w:rsidRPr="7E6F9A9B">
              <w:rPr>
                <w:b/>
                <w:bCs/>
                <w:lang w:val="en-US"/>
              </w:rPr>
              <w:t>descripción</w:t>
            </w:r>
            <w:proofErr w:type="spellEnd"/>
          </w:p>
        </w:tc>
        <w:tc>
          <w:tcPr>
            <w:tcW w:w="16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DDECE"/>
          </w:tcPr>
          <w:p w14:paraId="1384F023" w14:textId="77777777" w:rsidR="00C25CD0" w:rsidRPr="004E5D0E" w:rsidRDefault="009A7E51">
            <w:pPr>
              <w:rPr>
                <w:b/>
                <w:lang w:val="es-ES"/>
              </w:rPr>
            </w:pPr>
            <w:r w:rsidRPr="004E5D0E">
              <w:rPr>
                <w:b/>
                <w:lang w:val="es-ES"/>
              </w:rPr>
              <w:t>Número de Solicitud de Cambio</w:t>
            </w:r>
          </w:p>
        </w:tc>
      </w:tr>
      <w:tr w:rsidR="00C25CD0" w:rsidRPr="007934AC" w14:paraId="0BEA05BE" w14:textId="77777777" w:rsidTr="0A503B04">
        <w:trPr>
          <w:cantSplit/>
          <w:jc w:val="center"/>
        </w:trPr>
        <w:tc>
          <w:tcPr>
            <w:tcW w:w="1080" w:type="dxa"/>
            <w:tcBorders>
              <w:top w:val="single" w:sz="6" w:space="0" w:color="000000" w:themeColor="text1"/>
              <w:left w:val="single" w:sz="6" w:space="0" w:color="000000" w:themeColor="text1"/>
              <w:right w:val="single" w:sz="6" w:space="0" w:color="000000" w:themeColor="text1"/>
            </w:tcBorders>
          </w:tcPr>
          <w:p w14:paraId="2465D458" w14:textId="77777777" w:rsidR="00C25CD0" w:rsidRPr="004E5D0E" w:rsidRDefault="00C25CD0">
            <w:pPr>
              <w:rPr>
                <w:color w:val="808080"/>
                <w:lang w:val="es-ES"/>
              </w:rPr>
            </w:pPr>
          </w:p>
        </w:tc>
        <w:tc>
          <w:tcPr>
            <w:tcW w:w="1252" w:type="dxa"/>
            <w:tcBorders>
              <w:top w:val="single" w:sz="6" w:space="0" w:color="000000" w:themeColor="text1"/>
              <w:left w:val="single" w:sz="6" w:space="0" w:color="000000" w:themeColor="text1"/>
              <w:right w:val="single" w:sz="6" w:space="0" w:color="000000" w:themeColor="text1"/>
            </w:tcBorders>
          </w:tcPr>
          <w:p w14:paraId="718FF7A0" w14:textId="77777777" w:rsidR="00C25CD0" w:rsidRPr="004E5D0E" w:rsidRDefault="00C25CD0">
            <w:pPr>
              <w:rPr>
                <w:color w:val="808080"/>
                <w:lang w:val="es-ES"/>
              </w:rPr>
            </w:pPr>
          </w:p>
        </w:tc>
        <w:tc>
          <w:tcPr>
            <w:tcW w:w="1844" w:type="dxa"/>
            <w:tcBorders>
              <w:top w:val="single" w:sz="6" w:space="0" w:color="000000" w:themeColor="text1"/>
              <w:left w:val="single" w:sz="6" w:space="0" w:color="000000" w:themeColor="text1"/>
              <w:right w:val="single" w:sz="6" w:space="0" w:color="000000" w:themeColor="text1"/>
            </w:tcBorders>
          </w:tcPr>
          <w:p w14:paraId="3B1BB627" w14:textId="77777777" w:rsidR="00C25CD0" w:rsidRPr="004E5D0E" w:rsidRDefault="00C25CD0">
            <w:pPr>
              <w:rPr>
                <w:color w:val="808080"/>
                <w:lang w:val="es-ES"/>
              </w:rPr>
            </w:pPr>
          </w:p>
        </w:tc>
        <w:tc>
          <w:tcPr>
            <w:tcW w:w="576" w:type="dxa"/>
            <w:tcBorders>
              <w:top w:val="single" w:sz="6" w:space="0" w:color="000000" w:themeColor="text1"/>
              <w:left w:val="single" w:sz="6" w:space="0" w:color="000000" w:themeColor="text1"/>
              <w:right w:val="single" w:sz="6" w:space="0" w:color="000000" w:themeColor="text1"/>
            </w:tcBorders>
          </w:tcPr>
          <w:p w14:paraId="3127C7EA" w14:textId="77777777" w:rsidR="00C25CD0" w:rsidRPr="004E5D0E" w:rsidRDefault="00C25CD0">
            <w:pPr>
              <w:rPr>
                <w:b/>
                <w:color w:val="808080"/>
                <w:lang w:val="es-ES"/>
              </w:rPr>
            </w:pPr>
          </w:p>
        </w:tc>
        <w:tc>
          <w:tcPr>
            <w:tcW w:w="3250" w:type="dxa"/>
            <w:tcBorders>
              <w:top w:val="single" w:sz="6" w:space="0" w:color="000000" w:themeColor="text1"/>
              <w:left w:val="single" w:sz="6" w:space="0" w:color="000000" w:themeColor="text1"/>
              <w:right w:val="single" w:sz="6" w:space="0" w:color="000000" w:themeColor="text1"/>
            </w:tcBorders>
          </w:tcPr>
          <w:p w14:paraId="5E2D3C5D" w14:textId="77777777" w:rsidR="00C25CD0" w:rsidRPr="004E5D0E" w:rsidRDefault="00C25CD0">
            <w:pPr>
              <w:rPr>
                <w:color w:val="808080"/>
                <w:lang w:val="es-ES"/>
              </w:rPr>
            </w:pPr>
          </w:p>
        </w:tc>
        <w:tc>
          <w:tcPr>
            <w:tcW w:w="1620" w:type="dxa"/>
            <w:tcBorders>
              <w:top w:val="single" w:sz="6" w:space="0" w:color="000000" w:themeColor="text1"/>
              <w:left w:val="single" w:sz="6" w:space="0" w:color="000000" w:themeColor="text1"/>
              <w:right w:val="single" w:sz="6" w:space="0" w:color="000000" w:themeColor="text1"/>
            </w:tcBorders>
          </w:tcPr>
          <w:p w14:paraId="0871AC42" w14:textId="77777777" w:rsidR="00C25CD0" w:rsidRPr="004E5D0E" w:rsidRDefault="00C25CD0">
            <w:pPr>
              <w:rPr>
                <w:color w:val="808080"/>
                <w:lang w:val="es-ES"/>
              </w:rPr>
            </w:pPr>
          </w:p>
        </w:tc>
      </w:tr>
      <w:tr w:rsidR="00C25CD0" w:rsidRPr="004310C2" w14:paraId="393C4532" w14:textId="77777777" w:rsidTr="0A503B04">
        <w:trPr>
          <w:cantSplit/>
          <w:jc w:val="center"/>
        </w:trPr>
        <w:tc>
          <w:tcPr>
            <w:tcW w:w="1080" w:type="dxa"/>
            <w:tcBorders>
              <w:left w:val="single" w:sz="6" w:space="0" w:color="000000" w:themeColor="text1"/>
              <w:right w:val="single" w:sz="6" w:space="0" w:color="000000" w:themeColor="text1"/>
            </w:tcBorders>
          </w:tcPr>
          <w:p w14:paraId="2BEB127B" w14:textId="77777777" w:rsidR="00C25CD0" w:rsidRPr="004310C2" w:rsidRDefault="009A7E51">
            <w:pPr>
              <w:rPr>
                <w:color w:val="000000" w:themeColor="text1"/>
              </w:rPr>
            </w:pPr>
            <w:r w:rsidRPr="004310C2">
              <w:rPr>
                <w:color w:val="000000" w:themeColor="text1"/>
              </w:rPr>
              <w:t>1.0</w:t>
            </w:r>
          </w:p>
        </w:tc>
        <w:tc>
          <w:tcPr>
            <w:tcW w:w="1252" w:type="dxa"/>
            <w:tcBorders>
              <w:left w:val="single" w:sz="6" w:space="0" w:color="000000" w:themeColor="text1"/>
              <w:right w:val="single" w:sz="6" w:space="0" w:color="000000" w:themeColor="text1"/>
            </w:tcBorders>
          </w:tcPr>
          <w:p w14:paraId="7430C4F5" w14:textId="222C221F" w:rsidR="00C25CD0" w:rsidRPr="004310C2" w:rsidRDefault="004310C2">
            <w:pPr>
              <w:rPr>
                <w:color w:val="000000" w:themeColor="text1"/>
              </w:rPr>
            </w:pPr>
            <w:r w:rsidRPr="004310C2">
              <w:rPr>
                <w:color w:val="000000" w:themeColor="text1"/>
              </w:rPr>
              <w:t>28/07/2025</w:t>
            </w:r>
          </w:p>
        </w:tc>
        <w:tc>
          <w:tcPr>
            <w:tcW w:w="1844" w:type="dxa"/>
            <w:tcBorders>
              <w:left w:val="single" w:sz="6" w:space="0" w:color="000000" w:themeColor="text1"/>
              <w:right w:val="single" w:sz="6" w:space="0" w:color="000000" w:themeColor="text1"/>
            </w:tcBorders>
          </w:tcPr>
          <w:p w14:paraId="0E00E7C3" w14:textId="25723F4F" w:rsidR="00C25CD0" w:rsidRPr="004310C2" w:rsidRDefault="004310C2">
            <w:pPr>
              <w:rPr>
                <w:color w:val="000000" w:themeColor="text1"/>
                <w:lang w:val="en-US"/>
              </w:rPr>
            </w:pPr>
            <w:proofErr w:type="spellStart"/>
            <w:r w:rsidRPr="004310C2">
              <w:rPr>
                <w:color w:val="000000" w:themeColor="text1"/>
                <w:lang w:val="en-US"/>
              </w:rPr>
              <w:t>Sección</w:t>
            </w:r>
            <w:proofErr w:type="spellEnd"/>
            <w:r w:rsidRPr="004310C2">
              <w:rPr>
                <w:color w:val="000000" w:themeColor="text1"/>
                <w:lang w:val="en-US"/>
              </w:rPr>
              <w:t xml:space="preserve"> 5</w:t>
            </w:r>
          </w:p>
        </w:tc>
        <w:tc>
          <w:tcPr>
            <w:tcW w:w="576" w:type="dxa"/>
            <w:tcBorders>
              <w:left w:val="single" w:sz="6" w:space="0" w:color="000000" w:themeColor="text1"/>
              <w:right w:val="single" w:sz="6" w:space="0" w:color="000000" w:themeColor="text1"/>
            </w:tcBorders>
          </w:tcPr>
          <w:p w14:paraId="53C7E7F3" w14:textId="77777777" w:rsidR="00C25CD0" w:rsidRPr="004310C2" w:rsidRDefault="009A7E51">
            <w:pPr>
              <w:rPr>
                <w:b/>
                <w:color w:val="000000" w:themeColor="text1"/>
              </w:rPr>
            </w:pPr>
            <w:r w:rsidRPr="004310C2">
              <w:rPr>
                <w:b/>
                <w:color w:val="000000" w:themeColor="text1"/>
              </w:rPr>
              <w:t>A</w:t>
            </w:r>
          </w:p>
        </w:tc>
        <w:tc>
          <w:tcPr>
            <w:tcW w:w="3250" w:type="dxa"/>
            <w:tcBorders>
              <w:left w:val="single" w:sz="6" w:space="0" w:color="000000" w:themeColor="text1"/>
              <w:right w:val="single" w:sz="6" w:space="0" w:color="000000" w:themeColor="text1"/>
            </w:tcBorders>
          </w:tcPr>
          <w:p w14:paraId="371A3363" w14:textId="0A1082DC" w:rsidR="00C25CD0" w:rsidRPr="004310C2" w:rsidRDefault="004310C2">
            <w:pPr>
              <w:rPr>
                <w:color w:val="000000" w:themeColor="text1"/>
                <w:lang w:val="es-ES"/>
              </w:rPr>
            </w:pPr>
            <w:r w:rsidRPr="004310C2">
              <w:rPr>
                <w:color w:val="000000" w:themeColor="text1"/>
                <w:lang w:val="es-ES"/>
              </w:rPr>
              <w:t>Creación de archivo de roles y modificación de plantilla de herramientas</w:t>
            </w:r>
          </w:p>
        </w:tc>
        <w:tc>
          <w:tcPr>
            <w:tcW w:w="1620" w:type="dxa"/>
            <w:tcBorders>
              <w:left w:val="single" w:sz="6" w:space="0" w:color="000000" w:themeColor="text1"/>
              <w:right w:val="single" w:sz="6" w:space="0" w:color="000000" w:themeColor="text1"/>
            </w:tcBorders>
          </w:tcPr>
          <w:p w14:paraId="03323C34" w14:textId="49A9BE6E" w:rsidR="00C25CD0" w:rsidRPr="004310C2" w:rsidRDefault="00662510">
            <w:pPr>
              <w:rPr>
                <w:color w:val="000000" w:themeColor="text1"/>
                <w:lang w:val="es-ES"/>
              </w:rPr>
            </w:pPr>
            <w:r>
              <w:rPr>
                <w:color w:val="000000" w:themeColor="text1"/>
                <w:lang w:val="es-ES"/>
              </w:rPr>
              <w:t xml:space="preserve">Solicitud </w:t>
            </w:r>
            <w:proofErr w:type="spellStart"/>
            <w:r>
              <w:rPr>
                <w:color w:val="000000" w:themeColor="text1"/>
                <w:lang w:val="es-ES"/>
              </w:rPr>
              <w:t>N</w:t>
            </w:r>
            <w:r w:rsidR="00B40A94" w:rsidRPr="00B40A94">
              <w:rPr>
                <w:color w:val="000000" w:themeColor="text1"/>
                <w:lang w:val="es-ES"/>
              </w:rPr>
              <w:t>°</w:t>
            </w:r>
            <w:proofErr w:type="spellEnd"/>
            <w:r w:rsidR="00B40A94" w:rsidRPr="00B40A94">
              <w:rPr>
                <w:color w:val="000000" w:themeColor="text1"/>
                <w:lang w:val="es-ES"/>
              </w:rPr>
              <w:t xml:space="preserve"> 1</w:t>
            </w:r>
          </w:p>
        </w:tc>
      </w:tr>
      <w:tr w:rsidR="00C25CD0" w:rsidRPr="004310C2" w14:paraId="7B3DE9C6" w14:textId="77777777" w:rsidTr="0A503B04">
        <w:trPr>
          <w:cantSplit/>
          <w:jc w:val="center"/>
        </w:trPr>
        <w:tc>
          <w:tcPr>
            <w:tcW w:w="1080" w:type="dxa"/>
            <w:tcBorders>
              <w:left w:val="single" w:sz="6" w:space="0" w:color="000000" w:themeColor="text1"/>
              <w:bottom w:val="single" w:sz="6" w:space="0" w:color="000000" w:themeColor="text1"/>
              <w:right w:val="single" w:sz="6" w:space="0" w:color="000000" w:themeColor="text1"/>
            </w:tcBorders>
          </w:tcPr>
          <w:p w14:paraId="583772BF" w14:textId="77777777" w:rsidR="00C25CD0" w:rsidRPr="004310C2" w:rsidRDefault="00C25CD0">
            <w:pPr>
              <w:rPr>
                <w:color w:val="000000" w:themeColor="text1"/>
                <w:lang w:val="es-ES"/>
              </w:rPr>
            </w:pPr>
          </w:p>
        </w:tc>
        <w:tc>
          <w:tcPr>
            <w:tcW w:w="1252" w:type="dxa"/>
            <w:tcBorders>
              <w:left w:val="single" w:sz="6" w:space="0" w:color="000000" w:themeColor="text1"/>
              <w:bottom w:val="single" w:sz="6" w:space="0" w:color="000000" w:themeColor="text1"/>
              <w:right w:val="single" w:sz="6" w:space="0" w:color="000000" w:themeColor="text1"/>
            </w:tcBorders>
          </w:tcPr>
          <w:p w14:paraId="6239E339" w14:textId="77777777" w:rsidR="00C25CD0" w:rsidRPr="004310C2" w:rsidRDefault="00C25CD0">
            <w:pPr>
              <w:rPr>
                <w:color w:val="000000" w:themeColor="text1"/>
                <w:lang w:val="es-ES"/>
              </w:rPr>
            </w:pPr>
          </w:p>
        </w:tc>
        <w:tc>
          <w:tcPr>
            <w:tcW w:w="1844" w:type="dxa"/>
            <w:tcBorders>
              <w:left w:val="single" w:sz="6" w:space="0" w:color="000000" w:themeColor="text1"/>
              <w:bottom w:val="single" w:sz="6" w:space="0" w:color="000000" w:themeColor="text1"/>
              <w:right w:val="single" w:sz="6" w:space="0" w:color="000000" w:themeColor="text1"/>
            </w:tcBorders>
          </w:tcPr>
          <w:p w14:paraId="61CEF9BE" w14:textId="77777777" w:rsidR="00C25CD0" w:rsidRPr="004310C2" w:rsidRDefault="00C25CD0">
            <w:pPr>
              <w:rPr>
                <w:color w:val="000000" w:themeColor="text1"/>
                <w:lang w:val="es-ES"/>
              </w:rPr>
            </w:pPr>
          </w:p>
        </w:tc>
        <w:tc>
          <w:tcPr>
            <w:tcW w:w="576" w:type="dxa"/>
            <w:tcBorders>
              <w:left w:val="single" w:sz="6" w:space="0" w:color="000000" w:themeColor="text1"/>
              <w:bottom w:val="single" w:sz="6" w:space="0" w:color="000000" w:themeColor="text1"/>
              <w:right w:val="single" w:sz="6" w:space="0" w:color="000000" w:themeColor="text1"/>
            </w:tcBorders>
          </w:tcPr>
          <w:p w14:paraId="5C4FC769" w14:textId="77777777" w:rsidR="00C25CD0" w:rsidRPr="004310C2" w:rsidRDefault="00C25CD0">
            <w:pPr>
              <w:rPr>
                <w:color w:val="000000" w:themeColor="text1"/>
                <w:lang w:val="es-ES"/>
              </w:rPr>
            </w:pPr>
          </w:p>
        </w:tc>
        <w:tc>
          <w:tcPr>
            <w:tcW w:w="3250" w:type="dxa"/>
            <w:tcBorders>
              <w:left w:val="single" w:sz="6" w:space="0" w:color="000000" w:themeColor="text1"/>
              <w:bottom w:val="single" w:sz="6" w:space="0" w:color="000000" w:themeColor="text1"/>
              <w:right w:val="single" w:sz="6" w:space="0" w:color="000000" w:themeColor="text1"/>
            </w:tcBorders>
          </w:tcPr>
          <w:p w14:paraId="7BA1FBBB" w14:textId="77777777" w:rsidR="00C25CD0" w:rsidRPr="004310C2" w:rsidRDefault="00C25CD0">
            <w:pPr>
              <w:rPr>
                <w:color w:val="000000" w:themeColor="text1"/>
                <w:lang w:val="es-ES"/>
              </w:rPr>
            </w:pPr>
          </w:p>
        </w:tc>
        <w:tc>
          <w:tcPr>
            <w:tcW w:w="1620" w:type="dxa"/>
            <w:tcBorders>
              <w:left w:val="single" w:sz="6" w:space="0" w:color="000000" w:themeColor="text1"/>
              <w:bottom w:val="single" w:sz="6" w:space="0" w:color="000000" w:themeColor="text1"/>
              <w:right w:val="single" w:sz="6" w:space="0" w:color="000000" w:themeColor="text1"/>
            </w:tcBorders>
          </w:tcPr>
          <w:p w14:paraId="1043270D" w14:textId="77777777" w:rsidR="00C25CD0" w:rsidRPr="004310C2" w:rsidRDefault="00C25CD0">
            <w:pPr>
              <w:rPr>
                <w:color w:val="000000" w:themeColor="text1"/>
                <w:lang w:val="es-ES"/>
              </w:rPr>
            </w:pPr>
          </w:p>
        </w:tc>
      </w:tr>
      <w:tr w:rsidR="00C25CD0" w14:paraId="0AF3282F" w14:textId="77777777" w:rsidTr="0A503B04">
        <w:trPr>
          <w:cantSplit/>
          <w:jc w:val="center"/>
        </w:trPr>
        <w:tc>
          <w:tcPr>
            <w:tcW w:w="1080" w:type="dxa"/>
            <w:tcBorders>
              <w:left w:val="single" w:sz="6" w:space="0" w:color="000000" w:themeColor="text1"/>
              <w:bottom w:val="single" w:sz="4" w:space="0" w:color="auto"/>
              <w:right w:val="single" w:sz="6" w:space="0" w:color="000000" w:themeColor="text1"/>
            </w:tcBorders>
          </w:tcPr>
          <w:p w14:paraId="113E38C9" w14:textId="77777777" w:rsidR="00C25CD0" w:rsidRPr="004310C2" w:rsidRDefault="009A7E51">
            <w:pPr>
              <w:rPr>
                <w:color w:val="000000" w:themeColor="text1"/>
              </w:rPr>
            </w:pPr>
            <w:r w:rsidRPr="004310C2">
              <w:rPr>
                <w:color w:val="000000" w:themeColor="text1"/>
              </w:rPr>
              <w:t>1.1</w:t>
            </w:r>
          </w:p>
        </w:tc>
        <w:tc>
          <w:tcPr>
            <w:tcW w:w="1252" w:type="dxa"/>
            <w:tcBorders>
              <w:left w:val="single" w:sz="6" w:space="0" w:color="000000" w:themeColor="text1"/>
              <w:bottom w:val="single" w:sz="4" w:space="0" w:color="auto"/>
              <w:right w:val="single" w:sz="6" w:space="0" w:color="000000" w:themeColor="text1"/>
            </w:tcBorders>
          </w:tcPr>
          <w:p w14:paraId="1B152135" w14:textId="7A4ECCCF" w:rsidR="00C25CD0" w:rsidRPr="004310C2" w:rsidRDefault="004310C2">
            <w:pPr>
              <w:rPr>
                <w:color w:val="000000" w:themeColor="text1"/>
              </w:rPr>
            </w:pPr>
            <w:r w:rsidRPr="004310C2">
              <w:rPr>
                <w:color w:val="000000" w:themeColor="text1"/>
              </w:rPr>
              <w:t>28</w:t>
            </w:r>
            <w:r w:rsidR="009A7E51" w:rsidRPr="004310C2">
              <w:rPr>
                <w:color w:val="000000" w:themeColor="text1"/>
              </w:rPr>
              <w:t>/07/</w:t>
            </w:r>
            <w:r w:rsidRPr="004310C2">
              <w:rPr>
                <w:color w:val="000000" w:themeColor="text1"/>
              </w:rPr>
              <w:t>2025</w:t>
            </w:r>
          </w:p>
        </w:tc>
        <w:tc>
          <w:tcPr>
            <w:tcW w:w="1844" w:type="dxa"/>
            <w:tcBorders>
              <w:left w:val="single" w:sz="6" w:space="0" w:color="000000" w:themeColor="text1"/>
              <w:bottom w:val="single" w:sz="4" w:space="0" w:color="auto"/>
              <w:right w:val="single" w:sz="6" w:space="0" w:color="000000" w:themeColor="text1"/>
            </w:tcBorders>
          </w:tcPr>
          <w:p w14:paraId="14A7ABD9" w14:textId="6659DC67" w:rsidR="00C25CD0" w:rsidRPr="004310C2" w:rsidRDefault="004310C2">
            <w:pPr>
              <w:rPr>
                <w:color w:val="000000" w:themeColor="text1"/>
                <w:lang w:val="en-US"/>
              </w:rPr>
            </w:pPr>
            <w:proofErr w:type="spellStart"/>
            <w:r w:rsidRPr="004310C2">
              <w:rPr>
                <w:color w:val="000000" w:themeColor="text1"/>
                <w:lang w:val="en-US"/>
              </w:rPr>
              <w:t>Encabezado</w:t>
            </w:r>
            <w:proofErr w:type="spellEnd"/>
            <w:r w:rsidRPr="004310C2">
              <w:rPr>
                <w:color w:val="000000" w:themeColor="text1"/>
                <w:lang w:val="en-US"/>
              </w:rPr>
              <w:t xml:space="preserve"> de </w:t>
            </w:r>
            <w:proofErr w:type="spellStart"/>
            <w:r w:rsidRPr="004310C2">
              <w:rPr>
                <w:color w:val="000000" w:themeColor="text1"/>
                <w:lang w:val="en-US"/>
              </w:rPr>
              <w:t>archivos</w:t>
            </w:r>
            <w:proofErr w:type="spellEnd"/>
          </w:p>
        </w:tc>
        <w:tc>
          <w:tcPr>
            <w:tcW w:w="576" w:type="dxa"/>
            <w:tcBorders>
              <w:left w:val="single" w:sz="6" w:space="0" w:color="000000" w:themeColor="text1"/>
              <w:bottom w:val="single" w:sz="4" w:space="0" w:color="auto"/>
              <w:right w:val="single" w:sz="6" w:space="0" w:color="000000" w:themeColor="text1"/>
            </w:tcBorders>
          </w:tcPr>
          <w:p w14:paraId="7F786325" w14:textId="77777777" w:rsidR="00C25CD0" w:rsidRPr="004310C2" w:rsidRDefault="009A7E51">
            <w:pPr>
              <w:rPr>
                <w:color w:val="000000" w:themeColor="text1"/>
              </w:rPr>
            </w:pPr>
            <w:r w:rsidRPr="004310C2">
              <w:rPr>
                <w:color w:val="000000" w:themeColor="text1"/>
              </w:rPr>
              <w:t>M</w:t>
            </w:r>
          </w:p>
        </w:tc>
        <w:tc>
          <w:tcPr>
            <w:tcW w:w="3250" w:type="dxa"/>
            <w:tcBorders>
              <w:left w:val="single" w:sz="6" w:space="0" w:color="000000" w:themeColor="text1"/>
              <w:bottom w:val="single" w:sz="4" w:space="0" w:color="auto"/>
              <w:right w:val="single" w:sz="6" w:space="0" w:color="000000" w:themeColor="text1"/>
            </w:tcBorders>
          </w:tcPr>
          <w:p w14:paraId="48806EF0" w14:textId="7A085194" w:rsidR="00C25CD0" w:rsidRPr="004310C2" w:rsidRDefault="00662510">
            <w:pPr>
              <w:rPr>
                <w:color w:val="000000" w:themeColor="text1"/>
                <w:lang w:val="es-ES"/>
              </w:rPr>
            </w:pPr>
            <w:r w:rsidRPr="00662510">
              <w:rPr>
                <w:color w:val="000000" w:themeColor="text1"/>
                <w:lang w:val="es-ES"/>
              </w:rPr>
              <w:t>Se modificó el encabezado de 2 archivos</w:t>
            </w:r>
          </w:p>
        </w:tc>
        <w:tc>
          <w:tcPr>
            <w:tcW w:w="1620" w:type="dxa"/>
            <w:tcBorders>
              <w:left w:val="single" w:sz="6" w:space="0" w:color="000000" w:themeColor="text1"/>
              <w:bottom w:val="single" w:sz="4" w:space="0" w:color="auto"/>
              <w:right w:val="single" w:sz="6" w:space="0" w:color="000000" w:themeColor="text1"/>
            </w:tcBorders>
          </w:tcPr>
          <w:p w14:paraId="022CC7A1" w14:textId="4B2E27D0" w:rsidR="00C25CD0" w:rsidRPr="004310C2" w:rsidRDefault="00B40A94">
            <w:pPr>
              <w:rPr>
                <w:color w:val="000000" w:themeColor="text1"/>
                <w:lang w:val="en-US"/>
              </w:rPr>
            </w:pPr>
            <w:proofErr w:type="spellStart"/>
            <w:r w:rsidRPr="0A503B04">
              <w:rPr>
                <w:color w:val="000000" w:themeColor="text1"/>
                <w:lang w:val="en-US"/>
              </w:rPr>
              <w:t>Solicitud</w:t>
            </w:r>
            <w:proofErr w:type="spellEnd"/>
            <w:r w:rsidRPr="0A503B04">
              <w:rPr>
                <w:color w:val="000000" w:themeColor="text1"/>
                <w:lang w:val="en-US"/>
              </w:rPr>
              <w:t xml:space="preserve"> N° 2</w:t>
            </w:r>
          </w:p>
        </w:tc>
      </w:tr>
      <w:tr w:rsidR="004310C2" w:rsidRPr="00662510" w14:paraId="1ACDEA3F" w14:textId="77777777" w:rsidTr="0A503B04">
        <w:trPr>
          <w:cantSplit/>
          <w:jc w:val="center"/>
        </w:trPr>
        <w:tc>
          <w:tcPr>
            <w:tcW w:w="1080" w:type="dxa"/>
            <w:tcBorders>
              <w:top w:val="single" w:sz="4" w:space="0" w:color="auto"/>
              <w:left w:val="single" w:sz="4" w:space="0" w:color="auto"/>
              <w:bottom w:val="single" w:sz="4" w:space="0" w:color="auto"/>
              <w:right w:val="single" w:sz="4" w:space="0" w:color="auto"/>
            </w:tcBorders>
          </w:tcPr>
          <w:p w14:paraId="73662749" w14:textId="3393E111" w:rsidR="004310C2" w:rsidRPr="004310C2" w:rsidRDefault="004310C2">
            <w:pPr>
              <w:rPr>
                <w:color w:val="000000" w:themeColor="text1"/>
              </w:rPr>
            </w:pPr>
            <w:r w:rsidRPr="004310C2">
              <w:rPr>
                <w:color w:val="000000" w:themeColor="text1"/>
              </w:rPr>
              <w:t>1.2</w:t>
            </w:r>
          </w:p>
        </w:tc>
        <w:tc>
          <w:tcPr>
            <w:tcW w:w="1252" w:type="dxa"/>
            <w:tcBorders>
              <w:top w:val="single" w:sz="4" w:space="0" w:color="auto"/>
              <w:left w:val="single" w:sz="4" w:space="0" w:color="auto"/>
              <w:bottom w:val="single" w:sz="4" w:space="0" w:color="auto"/>
              <w:right w:val="single" w:sz="4" w:space="0" w:color="auto"/>
            </w:tcBorders>
          </w:tcPr>
          <w:p w14:paraId="30FE126F" w14:textId="29F02D06" w:rsidR="004310C2" w:rsidRPr="004310C2" w:rsidRDefault="004310C2">
            <w:pPr>
              <w:rPr>
                <w:color w:val="000000" w:themeColor="text1"/>
              </w:rPr>
            </w:pPr>
            <w:r w:rsidRPr="004310C2">
              <w:rPr>
                <w:color w:val="000000" w:themeColor="text1"/>
              </w:rPr>
              <w:t>29/07/2025</w:t>
            </w:r>
          </w:p>
        </w:tc>
        <w:tc>
          <w:tcPr>
            <w:tcW w:w="1844" w:type="dxa"/>
            <w:tcBorders>
              <w:top w:val="single" w:sz="4" w:space="0" w:color="auto"/>
              <w:left w:val="single" w:sz="4" w:space="0" w:color="auto"/>
              <w:bottom w:val="single" w:sz="4" w:space="0" w:color="auto"/>
              <w:right w:val="single" w:sz="4" w:space="0" w:color="auto"/>
            </w:tcBorders>
          </w:tcPr>
          <w:p w14:paraId="1E15E9FE" w14:textId="694E39BF" w:rsidR="004310C2" w:rsidRPr="004310C2" w:rsidRDefault="004310C2">
            <w:pPr>
              <w:rPr>
                <w:color w:val="000000" w:themeColor="text1"/>
                <w:lang w:val="en-US"/>
              </w:rPr>
            </w:pPr>
            <w:proofErr w:type="spellStart"/>
            <w:r w:rsidRPr="004310C2">
              <w:rPr>
                <w:color w:val="000000" w:themeColor="text1"/>
                <w:lang w:val="en-US"/>
              </w:rPr>
              <w:t>Archivo</w:t>
            </w:r>
            <w:proofErr w:type="spellEnd"/>
            <w:r w:rsidRPr="004310C2">
              <w:rPr>
                <w:color w:val="000000" w:themeColor="text1"/>
                <w:lang w:val="en-US"/>
              </w:rPr>
              <w:t xml:space="preserve"> de roles</w:t>
            </w:r>
          </w:p>
        </w:tc>
        <w:tc>
          <w:tcPr>
            <w:tcW w:w="576" w:type="dxa"/>
            <w:tcBorders>
              <w:top w:val="single" w:sz="4" w:space="0" w:color="auto"/>
              <w:left w:val="single" w:sz="4" w:space="0" w:color="auto"/>
              <w:bottom w:val="single" w:sz="4" w:space="0" w:color="auto"/>
              <w:right w:val="single" w:sz="4" w:space="0" w:color="auto"/>
            </w:tcBorders>
          </w:tcPr>
          <w:p w14:paraId="49BE7B8E" w14:textId="05C93855" w:rsidR="004310C2" w:rsidRPr="004310C2" w:rsidRDefault="004310C2">
            <w:pPr>
              <w:rPr>
                <w:color w:val="000000" w:themeColor="text1"/>
              </w:rPr>
            </w:pPr>
            <w:r>
              <w:rPr>
                <w:color w:val="000000" w:themeColor="text1"/>
              </w:rPr>
              <w:t>M</w:t>
            </w:r>
          </w:p>
        </w:tc>
        <w:tc>
          <w:tcPr>
            <w:tcW w:w="3250" w:type="dxa"/>
            <w:tcBorders>
              <w:top w:val="single" w:sz="4" w:space="0" w:color="auto"/>
              <w:left w:val="single" w:sz="4" w:space="0" w:color="auto"/>
              <w:bottom w:val="single" w:sz="4" w:space="0" w:color="auto"/>
              <w:right w:val="single" w:sz="4" w:space="0" w:color="auto"/>
            </w:tcBorders>
          </w:tcPr>
          <w:p w14:paraId="2B96DEF6" w14:textId="78DF24CF" w:rsidR="004310C2" w:rsidRPr="004310C2" w:rsidRDefault="00662510">
            <w:pPr>
              <w:rPr>
                <w:color w:val="000000" w:themeColor="text1"/>
                <w:lang w:val="es-ES"/>
              </w:rPr>
            </w:pPr>
            <w:r w:rsidRPr="00662510">
              <w:rPr>
                <w:color w:val="000000" w:themeColor="text1"/>
                <w:lang w:val="es-ES"/>
              </w:rPr>
              <w:t>Se modificó el archivo de roles a la nueva plantilla</w:t>
            </w:r>
          </w:p>
        </w:tc>
        <w:tc>
          <w:tcPr>
            <w:tcW w:w="1620" w:type="dxa"/>
            <w:tcBorders>
              <w:top w:val="single" w:sz="4" w:space="0" w:color="auto"/>
              <w:left w:val="single" w:sz="4" w:space="0" w:color="auto"/>
              <w:bottom w:val="single" w:sz="4" w:space="0" w:color="auto"/>
              <w:right w:val="single" w:sz="4" w:space="0" w:color="auto"/>
            </w:tcBorders>
          </w:tcPr>
          <w:p w14:paraId="55F45E2E" w14:textId="6064378A" w:rsidR="004310C2" w:rsidRPr="00662510" w:rsidRDefault="00B40A94">
            <w:pPr>
              <w:rPr>
                <w:color w:val="000000" w:themeColor="text1"/>
                <w:lang w:val="es-PA"/>
              </w:rPr>
            </w:pPr>
            <w:r w:rsidRPr="00B40A94">
              <w:rPr>
                <w:color w:val="000000" w:themeColor="text1"/>
                <w:lang w:val="es-PA"/>
              </w:rPr>
              <w:t xml:space="preserve">Solicitud </w:t>
            </w:r>
            <w:proofErr w:type="spellStart"/>
            <w:r w:rsidRPr="00B40A94">
              <w:rPr>
                <w:color w:val="000000" w:themeColor="text1"/>
                <w:lang w:val="es-PA"/>
              </w:rPr>
              <w:t>N°</w:t>
            </w:r>
            <w:proofErr w:type="spellEnd"/>
            <w:r w:rsidRPr="00B40A94">
              <w:rPr>
                <w:color w:val="000000" w:themeColor="text1"/>
                <w:lang w:val="es-PA"/>
              </w:rPr>
              <w:t xml:space="preserve"> </w:t>
            </w:r>
            <w:r>
              <w:rPr>
                <w:color w:val="000000" w:themeColor="text1"/>
                <w:lang w:val="es-PA"/>
              </w:rPr>
              <w:t>3</w:t>
            </w:r>
          </w:p>
        </w:tc>
      </w:tr>
    </w:tbl>
    <w:p w14:paraId="2D594B80" w14:textId="77777777" w:rsidR="00C25CD0" w:rsidRPr="00662510" w:rsidRDefault="009A7E51">
      <w:pPr>
        <w:rPr>
          <w:b/>
          <w:sz w:val="28"/>
          <w:szCs w:val="28"/>
          <w:lang w:val="es-PA"/>
        </w:rPr>
      </w:pPr>
      <w:r w:rsidRPr="00662510">
        <w:rPr>
          <w:lang w:val="es-PA"/>
        </w:rPr>
        <w:br w:type="page"/>
      </w:r>
    </w:p>
    <w:p w14:paraId="55B22F5A" w14:textId="77777777" w:rsidR="00C25CD0" w:rsidRDefault="009A7E51">
      <w:pPr>
        <w:pStyle w:val="Ttulo2"/>
      </w:pPr>
      <w:bookmarkStart w:id="3" w:name="_Toc204719599"/>
      <w:proofErr w:type="spellStart"/>
      <w:r w:rsidRPr="7E6F9A9B">
        <w:rPr>
          <w:lang w:val="en-US"/>
        </w:rPr>
        <w:lastRenderedPageBreak/>
        <w:t>Documento</w:t>
      </w:r>
      <w:proofErr w:type="spellEnd"/>
      <w:r w:rsidRPr="7E6F9A9B">
        <w:rPr>
          <w:lang w:val="en-US"/>
        </w:rPr>
        <w:t xml:space="preserve"> de </w:t>
      </w:r>
      <w:proofErr w:type="spellStart"/>
      <w:r w:rsidRPr="7E6F9A9B">
        <w:rPr>
          <w:lang w:val="en-US"/>
        </w:rPr>
        <w:t>Solicitud</w:t>
      </w:r>
      <w:proofErr w:type="spellEnd"/>
      <w:r w:rsidRPr="7E6F9A9B">
        <w:rPr>
          <w:lang w:val="en-US"/>
        </w:rPr>
        <w:t xml:space="preserve"> de Cambio</w:t>
      </w:r>
      <w:bookmarkEnd w:id="3"/>
    </w:p>
    <w:tbl>
      <w:tblPr>
        <w:tblStyle w:val="a0"/>
        <w:tblW w:w="9198"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6498"/>
        <w:gridCol w:w="2700"/>
      </w:tblGrid>
      <w:tr w:rsidR="00C25CD0" w14:paraId="6D9FFBB2" w14:textId="77777777">
        <w:trPr>
          <w:jc w:val="center"/>
        </w:trPr>
        <w:tc>
          <w:tcPr>
            <w:tcW w:w="6498" w:type="dxa"/>
          </w:tcPr>
          <w:p w14:paraId="2FCF73B0" w14:textId="77777777" w:rsidR="00C25CD0" w:rsidRPr="004E5D0E" w:rsidRDefault="009A7E51">
            <w:pPr>
              <w:rPr>
                <w:lang w:val="es-ES"/>
              </w:rPr>
            </w:pPr>
            <w:r w:rsidRPr="004E5D0E">
              <w:rPr>
                <w:lang w:val="es-ES"/>
              </w:rPr>
              <w:t xml:space="preserve">Título del Documento: </w:t>
            </w:r>
            <w:r w:rsidRPr="004E5D0E">
              <w:rPr>
                <w:b/>
                <w:lang w:val="es-ES"/>
              </w:rPr>
              <w:t xml:space="preserve">Plan de Aseguramiento de Calidad de Software </w:t>
            </w:r>
          </w:p>
        </w:tc>
        <w:tc>
          <w:tcPr>
            <w:tcW w:w="2700" w:type="dxa"/>
          </w:tcPr>
          <w:p w14:paraId="4495FCF5" w14:textId="77777777" w:rsidR="00C25CD0" w:rsidRDefault="009A7E51">
            <w:proofErr w:type="spellStart"/>
            <w:r w:rsidRPr="7E6F9A9B">
              <w:rPr>
                <w:lang w:val="en-US"/>
              </w:rPr>
              <w:t>Número</w:t>
            </w:r>
            <w:proofErr w:type="spellEnd"/>
            <w:r w:rsidRPr="7E6F9A9B">
              <w:rPr>
                <w:lang w:val="en-US"/>
              </w:rPr>
              <w:t>:       </w:t>
            </w:r>
          </w:p>
          <w:p w14:paraId="49160A8F" w14:textId="77777777" w:rsidR="00C25CD0" w:rsidRDefault="00C25CD0"/>
        </w:tc>
      </w:tr>
      <w:tr w:rsidR="00C25CD0" w:rsidRPr="007934AC" w14:paraId="26B25CE1" w14:textId="77777777">
        <w:trPr>
          <w:jc w:val="center"/>
        </w:trPr>
        <w:tc>
          <w:tcPr>
            <w:tcW w:w="9198" w:type="dxa"/>
            <w:gridSpan w:val="2"/>
          </w:tcPr>
          <w:p w14:paraId="2D87BD26" w14:textId="77777777" w:rsidR="00C25CD0" w:rsidRPr="004E5D0E" w:rsidRDefault="009A7E51">
            <w:pPr>
              <w:rPr>
                <w:lang w:val="es-ES"/>
              </w:rPr>
            </w:pPr>
            <w:r w:rsidRPr="004E5D0E">
              <w:rPr>
                <w:lang w:val="es-ES"/>
              </w:rPr>
              <w:t>Organización que hace la solicitud:       </w:t>
            </w:r>
          </w:p>
          <w:p w14:paraId="4B701A6B" w14:textId="77777777" w:rsidR="00C25CD0" w:rsidRPr="004E5D0E" w:rsidRDefault="00C25CD0">
            <w:pPr>
              <w:rPr>
                <w:lang w:val="es-ES"/>
              </w:rPr>
            </w:pPr>
          </w:p>
        </w:tc>
      </w:tr>
      <w:tr w:rsidR="00C25CD0" w14:paraId="4C3C6481" w14:textId="77777777">
        <w:trPr>
          <w:jc w:val="center"/>
        </w:trPr>
        <w:tc>
          <w:tcPr>
            <w:tcW w:w="6498" w:type="dxa"/>
          </w:tcPr>
          <w:p w14:paraId="23A1EDB2" w14:textId="77777777" w:rsidR="00C25CD0" w:rsidRDefault="009A7E51">
            <w:proofErr w:type="spellStart"/>
            <w:r>
              <w:t>Contacto</w:t>
            </w:r>
            <w:proofErr w:type="spellEnd"/>
            <w:r>
              <w:t>:      </w:t>
            </w:r>
          </w:p>
          <w:p w14:paraId="162883DC" w14:textId="77777777" w:rsidR="00C25CD0" w:rsidRDefault="00C25CD0"/>
        </w:tc>
        <w:tc>
          <w:tcPr>
            <w:tcW w:w="2700" w:type="dxa"/>
          </w:tcPr>
          <w:p w14:paraId="2B573942" w14:textId="77777777" w:rsidR="00C25CD0" w:rsidRDefault="009A7E51">
            <w:r>
              <w:t>Tel:       </w:t>
            </w:r>
          </w:p>
        </w:tc>
      </w:tr>
      <w:tr w:rsidR="00C25CD0" w14:paraId="0561EAF5" w14:textId="77777777">
        <w:trPr>
          <w:jc w:val="center"/>
        </w:trPr>
        <w:tc>
          <w:tcPr>
            <w:tcW w:w="9198" w:type="dxa"/>
            <w:gridSpan w:val="2"/>
          </w:tcPr>
          <w:p w14:paraId="43E8864D" w14:textId="77777777" w:rsidR="00C25CD0" w:rsidRDefault="009A7E51">
            <w:r>
              <w:t>Correo:      </w:t>
            </w:r>
          </w:p>
          <w:p w14:paraId="4A74FEDB" w14:textId="77777777" w:rsidR="00C25CD0" w:rsidRDefault="00C25CD0"/>
        </w:tc>
      </w:tr>
      <w:tr w:rsidR="00C25CD0" w14:paraId="23221364" w14:textId="77777777">
        <w:trPr>
          <w:jc w:val="center"/>
        </w:trPr>
        <w:tc>
          <w:tcPr>
            <w:tcW w:w="6498" w:type="dxa"/>
          </w:tcPr>
          <w:p w14:paraId="187F72DA" w14:textId="77777777" w:rsidR="00C25CD0" w:rsidRDefault="009A7E51">
            <w:proofErr w:type="spellStart"/>
            <w:r w:rsidRPr="7E6F9A9B">
              <w:rPr>
                <w:lang w:val="en-US"/>
              </w:rPr>
              <w:t>Título</w:t>
            </w:r>
            <w:proofErr w:type="spellEnd"/>
            <w:r w:rsidRPr="7E6F9A9B">
              <w:rPr>
                <w:lang w:val="en-US"/>
              </w:rPr>
              <w:t>:       </w:t>
            </w:r>
          </w:p>
          <w:p w14:paraId="6C65D15C" w14:textId="77777777" w:rsidR="00C25CD0" w:rsidRDefault="00C25CD0"/>
        </w:tc>
        <w:tc>
          <w:tcPr>
            <w:tcW w:w="2700" w:type="dxa"/>
          </w:tcPr>
          <w:p w14:paraId="191DB128" w14:textId="77777777" w:rsidR="00C25CD0" w:rsidRDefault="009A7E51">
            <w:proofErr w:type="spellStart"/>
            <w:r w:rsidRPr="7E6F9A9B">
              <w:rPr>
                <w:lang w:val="en-US"/>
              </w:rPr>
              <w:t>Fecha</w:t>
            </w:r>
            <w:proofErr w:type="spellEnd"/>
            <w:r w:rsidRPr="7E6F9A9B">
              <w:rPr>
                <w:lang w:val="en-US"/>
              </w:rPr>
              <w:t>:       </w:t>
            </w:r>
          </w:p>
        </w:tc>
      </w:tr>
      <w:tr w:rsidR="00C25CD0" w14:paraId="5CCBFDDD" w14:textId="77777777">
        <w:trPr>
          <w:jc w:val="center"/>
        </w:trPr>
        <w:tc>
          <w:tcPr>
            <w:tcW w:w="9198" w:type="dxa"/>
            <w:gridSpan w:val="2"/>
          </w:tcPr>
          <w:p w14:paraId="6D4E9E38" w14:textId="77777777" w:rsidR="00C25CD0" w:rsidRDefault="009A7E51">
            <w:proofErr w:type="spellStart"/>
            <w:r w:rsidRPr="7E6F9A9B">
              <w:rPr>
                <w:lang w:val="en-US"/>
              </w:rPr>
              <w:t>Ubicación</w:t>
            </w:r>
            <w:proofErr w:type="spellEnd"/>
            <w:r w:rsidRPr="7E6F9A9B">
              <w:rPr>
                <w:lang w:val="en-US"/>
              </w:rPr>
              <w:t>:       </w:t>
            </w:r>
          </w:p>
          <w:p w14:paraId="7C18C1B4" w14:textId="77777777" w:rsidR="00C25CD0" w:rsidRDefault="00C25CD0"/>
        </w:tc>
      </w:tr>
      <w:tr w:rsidR="00C25CD0" w14:paraId="4CBEEDCE" w14:textId="77777777">
        <w:trPr>
          <w:jc w:val="center"/>
        </w:trPr>
        <w:tc>
          <w:tcPr>
            <w:tcW w:w="9198" w:type="dxa"/>
            <w:gridSpan w:val="2"/>
          </w:tcPr>
          <w:p w14:paraId="18D701A5" w14:textId="77777777" w:rsidR="00C25CD0" w:rsidRDefault="009A7E51">
            <w:r w:rsidRPr="7E6F9A9B">
              <w:rPr>
                <w:lang w:val="en-US"/>
              </w:rPr>
              <w:t xml:space="preserve">Cambio </w:t>
            </w:r>
            <w:proofErr w:type="spellStart"/>
            <w:r w:rsidRPr="7E6F9A9B">
              <w:rPr>
                <w:lang w:val="en-US"/>
              </w:rPr>
              <w:t>propuesto</w:t>
            </w:r>
            <w:proofErr w:type="spellEnd"/>
            <w:r w:rsidRPr="7E6F9A9B">
              <w:rPr>
                <w:lang w:val="en-US"/>
              </w:rPr>
              <w:t>:       </w:t>
            </w:r>
          </w:p>
          <w:p w14:paraId="0B66E22C" w14:textId="77777777" w:rsidR="00C25CD0" w:rsidRDefault="00C25CD0"/>
          <w:p w14:paraId="04FF738D" w14:textId="77777777" w:rsidR="00C25CD0" w:rsidRDefault="00C25CD0"/>
          <w:p w14:paraId="5700993A" w14:textId="77777777" w:rsidR="00C25CD0" w:rsidRDefault="00C25CD0"/>
          <w:p w14:paraId="4D0317F7" w14:textId="77777777" w:rsidR="00C25CD0" w:rsidRDefault="00C25CD0"/>
          <w:p w14:paraId="0ABB4D07" w14:textId="77777777" w:rsidR="00C25CD0" w:rsidRDefault="00C25CD0"/>
          <w:p w14:paraId="4E86C768" w14:textId="77777777" w:rsidR="00C25CD0" w:rsidRDefault="00C25CD0"/>
          <w:p w14:paraId="239CADA9" w14:textId="77777777" w:rsidR="00C25CD0" w:rsidRDefault="00C25CD0"/>
        </w:tc>
      </w:tr>
      <w:tr w:rsidR="00C25CD0" w14:paraId="3C91FF79" w14:textId="77777777">
        <w:trPr>
          <w:jc w:val="center"/>
        </w:trPr>
        <w:tc>
          <w:tcPr>
            <w:tcW w:w="9198" w:type="dxa"/>
            <w:gridSpan w:val="2"/>
          </w:tcPr>
          <w:p w14:paraId="53B5E7A1" w14:textId="77777777" w:rsidR="00C25CD0" w:rsidRDefault="009A7E51">
            <w:proofErr w:type="spellStart"/>
            <w:r w:rsidRPr="7E6F9A9B">
              <w:rPr>
                <w:lang w:val="en-US"/>
              </w:rPr>
              <w:t>Justificación</w:t>
            </w:r>
            <w:proofErr w:type="spellEnd"/>
            <w:r w:rsidRPr="7E6F9A9B">
              <w:rPr>
                <w:lang w:val="en-US"/>
              </w:rPr>
              <w:t xml:space="preserve"> para </w:t>
            </w:r>
            <w:proofErr w:type="spellStart"/>
            <w:r w:rsidRPr="7E6F9A9B">
              <w:rPr>
                <w:lang w:val="en-US"/>
              </w:rPr>
              <w:t>el</w:t>
            </w:r>
            <w:proofErr w:type="spellEnd"/>
            <w:r w:rsidRPr="7E6F9A9B">
              <w:rPr>
                <w:lang w:val="en-US"/>
              </w:rPr>
              <w:t xml:space="preserve"> </w:t>
            </w:r>
            <w:proofErr w:type="spellStart"/>
            <w:r w:rsidRPr="7E6F9A9B">
              <w:rPr>
                <w:lang w:val="en-US"/>
              </w:rPr>
              <w:t>cambio</w:t>
            </w:r>
            <w:proofErr w:type="spellEnd"/>
            <w:r w:rsidRPr="7E6F9A9B">
              <w:rPr>
                <w:lang w:val="en-US"/>
              </w:rPr>
              <w:t>:       </w:t>
            </w:r>
          </w:p>
          <w:p w14:paraId="0483E5A2" w14:textId="77777777" w:rsidR="00C25CD0" w:rsidRDefault="00C25CD0"/>
          <w:p w14:paraId="530D18AB" w14:textId="77777777" w:rsidR="00C25CD0" w:rsidRDefault="00C25CD0"/>
          <w:p w14:paraId="38784764" w14:textId="77777777" w:rsidR="00C25CD0" w:rsidRDefault="00C25CD0"/>
          <w:p w14:paraId="7957970C" w14:textId="77777777" w:rsidR="00C25CD0" w:rsidRDefault="00C25CD0"/>
          <w:p w14:paraId="304AB1C1" w14:textId="77777777" w:rsidR="00C25CD0" w:rsidRDefault="00C25CD0"/>
        </w:tc>
      </w:tr>
    </w:tbl>
    <w:p w14:paraId="48028DF0" w14:textId="77777777" w:rsidR="00C25CD0" w:rsidRDefault="00C25CD0"/>
    <w:p w14:paraId="250C06E2" w14:textId="77777777" w:rsidR="00C25CD0" w:rsidRDefault="009A7E51">
      <w:pPr>
        <w:rPr>
          <w:b/>
          <w:sz w:val="32"/>
          <w:szCs w:val="32"/>
        </w:rPr>
      </w:pPr>
      <w:r>
        <w:br w:type="page"/>
      </w:r>
    </w:p>
    <w:sdt>
      <w:sdtPr>
        <w:rPr>
          <w:rFonts w:ascii="Arial" w:eastAsia="Arial" w:hAnsi="Arial" w:cs="Arial"/>
          <w:color w:val="auto"/>
          <w:sz w:val="20"/>
          <w:szCs w:val="20"/>
          <w:lang w:val="en"/>
        </w:rPr>
        <w:id w:val="390459278"/>
        <w:docPartObj>
          <w:docPartGallery w:val="Table of Contents"/>
          <w:docPartUnique/>
        </w:docPartObj>
      </w:sdtPr>
      <w:sdtEndPr>
        <w:rPr>
          <w:b/>
          <w:bCs/>
        </w:rPr>
      </w:sdtEndPr>
      <w:sdtContent>
        <w:p w14:paraId="1DB0668C" w14:textId="769B0267" w:rsidR="005454AB" w:rsidRPr="00334797" w:rsidRDefault="004B3D0D">
          <w:pPr>
            <w:pStyle w:val="TtuloTDC"/>
            <w:rPr>
              <w:sz w:val="36"/>
              <w:szCs w:val="36"/>
              <w:lang w:val="es-419"/>
            </w:rPr>
          </w:pPr>
          <w:proofErr w:type="spellStart"/>
          <w:r w:rsidRPr="00334797">
            <w:rPr>
              <w:rFonts w:ascii="Arial" w:hAnsi="Arial" w:cs="Arial"/>
              <w:b/>
              <w:bCs/>
              <w:color w:val="auto"/>
              <w:sz w:val="22"/>
              <w:szCs w:val="22"/>
            </w:rPr>
            <w:t>Secci</w:t>
          </w:r>
          <w:r w:rsidRPr="00334797">
            <w:rPr>
              <w:rFonts w:ascii="Arial" w:hAnsi="Arial" w:cs="Arial"/>
              <w:b/>
              <w:bCs/>
              <w:color w:val="auto"/>
              <w:sz w:val="22"/>
              <w:szCs w:val="22"/>
              <w:lang w:val="es-419"/>
            </w:rPr>
            <w:t>ón</w:t>
          </w:r>
          <w:proofErr w:type="spellEnd"/>
          <w:r w:rsidRPr="00334797">
            <w:rPr>
              <w:rFonts w:ascii="Arial" w:hAnsi="Arial" w:cs="Arial"/>
              <w:b/>
              <w:bCs/>
              <w:color w:val="auto"/>
              <w:sz w:val="22"/>
              <w:szCs w:val="22"/>
              <w:lang w:val="es-419"/>
            </w:rPr>
            <w:tab/>
          </w:r>
          <w:r w:rsidRPr="00334797">
            <w:rPr>
              <w:rFonts w:ascii="Arial" w:hAnsi="Arial" w:cs="Arial"/>
              <w:b/>
              <w:bCs/>
              <w:color w:val="auto"/>
              <w:sz w:val="22"/>
              <w:szCs w:val="22"/>
              <w:lang w:val="es-419"/>
            </w:rPr>
            <w:tab/>
          </w:r>
          <w:r w:rsidRPr="00334797">
            <w:rPr>
              <w:rFonts w:ascii="Arial" w:hAnsi="Arial" w:cs="Arial"/>
              <w:b/>
              <w:bCs/>
              <w:color w:val="auto"/>
              <w:sz w:val="22"/>
              <w:szCs w:val="22"/>
              <w:lang w:val="es-419"/>
            </w:rPr>
            <w:tab/>
          </w:r>
          <w:r w:rsidRPr="00334797">
            <w:rPr>
              <w:rFonts w:ascii="Arial" w:hAnsi="Arial" w:cs="Arial"/>
              <w:b/>
              <w:bCs/>
              <w:color w:val="auto"/>
              <w:sz w:val="22"/>
              <w:szCs w:val="22"/>
              <w:lang w:val="es-419"/>
            </w:rPr>
            <w:tab/>
          </w:r>
          <w:r w:rsidRPr="00334797">
            <w:rPr>
              <w:rFonts w:ascii="Arial" w:hAnsi="Arial" w:cs="Arial"/>
              <w:b/>
              <w:bCs/>
              <w:color w:val="auto"/>
              <w:sz w:val="22"/>
              <w:szCs w:val="22"/>
              <w:lang w:val="es-419"/>
            </w:rPr>
            <w:tab/>
          </w:r>
          <w:r w:rsidRPr="00334797">
            <w:rPr>
              <w:rFonts w:ascii="Arial" w:hAnsi="Arial" w:cs="Arial"/>
              <w:b/>
              <w:bCs/>
              <w:color w:val="auto"/>
              <w:sz w:val="22"/>
              <w:szCs w:val="22"/>
              <w:lang w:val="es-419"/>
            </w:rPr>
            <w:tab/>
          </w:r>
          <w:r w:rsidRPr="00334797">
            <w:rPr>
              <w:rFonts w:ascii="Arial" w:hAnsi="Arial" w:cs="Arial"/>
              <w:b/>
              <w:bCs/>
              <w:color w:val="auto"/>
              <w:sz w:val="22"/>
              <w:szCs w:val="22"/>
              <w:lang w:val="es-419"/>
            </w:rPr>
            <w:tab/>
          </w:r>
          <w:r w:rsidRPr="00334797">
            <w:rPr>
              <w:rFonts w:ascii="Arial" w:hAnsi="Arial" w:cs="Arial"/>
              <w:b/>
              <w:bCs/>
              <w:color w:val="auto"/>
              <w:sz w:val="22"/>
              <w:szCs w:val="22"/>
              <w:lang w:val="es-419"/>
            </w:rPr>
            <w:tab/>
          </w:r>
          <w:r w:rsidRPr="00334797">
            <w:rPr>
              <w:rFonts w:ascii="Arial" w:hAnsi="Arial" w:cs="Arial"/>
              <w:b/>
              <w:bCs/>
              <w:color w:val="auto"/>
              <w:sz w:val="22"/>
              <w:szCs w:val="22"/>
              <w:lang w:val="es-419"/>
            </w:rPr>
            <w:tab/>
          </w:r>
          <w:r w:rsidRPr="00334797">
            <w:rPr>
              <w:rFonts w:ascii="Arial" w:hAnsi="Arial" w:cs="Arial"/>
              <w:b/>
              <w:bCs/>
              <w:color w:val="auto"/>
              <w:sz w:val="22"/>
              <w:szCs w:val="22"/>
              <w:lang w:val="es-419"/>
            </w:rPr>
            <w:tab/>
          </w:r>
          <w:r w:rsidRPr="00334797">
            <w:rPr>
              <w:rFonts w:ascii="Arial" w:hAnsi="Arial" w:cs="Arial"/>
              <w:b/>
              <w:bCs/>
              <w:color w:val="auto"/>
              <w:sz w:val="22"/>
              <w:szCs w:val="22"/>
              <w:lang w:val="es-419"/>
            </w:rPr>
            <w:tab/>
            <w:t>Página</w:t>
          </w:r>
        </w:p>
        <w:p w14:paraId="29284943" w14:textId="6B4ED6FB" w:rsidR="007934AC" w:rsidRPr="007934AC" w:rsidRDefault="005454AB">
          <w:pPr>
            <w:pStyle w:val="TDC1"/>
            <w:rPr>
              <w:rFonts w:asciiTheme="minorHAnsi" w:eastAsiaTheme="minorEastAsia" w:hAnsiTheme="minorHAnsi" w:cstheme="minorBidi"/>
              <w:b w:val="0"/>
              <w:caps w:val="0"/>
              <w:noProof/>
              <w:kern w:val="2"/>
              <w:szCs w:val="22"/>
              <w:lang w:val="es-ES"/>
              <w14:ligatures w14:val="standardContextual"/>
            </w:rPr>
          </w:pPr>
          <w:r w:rsidRPr="00334797">
            <w:rPr>
              <w:sz w:val="20"/>
            </w:rPr>
            <w:fldChar w:fldCharType="begin"/>
          </w:r>
          <w:r w:rsidRPr="00334797">
            <w:rPr>
              <w:sz w:val="20"/>
            </w:rPr>
            <w:instrText xml:space="preserve"> TOC \o "1-3" \h \z \u </w:instrText>
          </w:r>
          <w:r w:rsidRPr="00334797">
            <w:rPr>
              <w:sz w:val="20"/>
            </w:rPr>
            <w:fldChar w:fldCharType="separate"/>
          </w:r>
          <w:hyperlink w:anchor="_Toc204719596" w:history="1">
            <w:r w:rsidR="007934AC" w:rsidRPr="007934AC">
              <w:rPr>
                <w:rStyle w:val="Hipervnculo"/>
                <w:noProof/>
                <w:sz w:val="20"/>
                <w:szCs w:val="18"/>
                <w:lang w:val="es-ES"/>
              </w:rPr>
              <w:t>Plan de Aseguramiento de Calidad de Software</w:t>
            </w:r>
            <w:r w:rsidR="007934AC" w:rsidRPr="007934AC">
              <w:rPr>
                <w:noProof/>
                <w:webHidden/>
                <w:sz w:val="20"/>
                <w:szCs w:val="18"/>
              </w:rPr>
              <w:tab/>
            </w:r>
            <w:r w:rsidR="007934AC" w:rsidRPr="007934AC">
              <w:rPr>
                <w:noProof/>
                <w:webHidden/>
                <w:sz w:val="20"/>
                <w:szCs w:val="18"/>
              </w:rPr>
              <w:fldChar w:fldCharType="begin"/>
            </w:r>
            <w:r w:rsidR="007934AC" w:rsidRPr="007934AC">
              <w:rPr>
                <w:noProof/>
                <w:webHidden/>
                <w:sz w:val="20"/>
                <w:szCs w:val="18"/>
              </w:rPr>
              <w:instrText xml:space="preserve"> PAGEREF _Toc204719596 \h </w:instrText>
            </w:r>
            <w:r w:rsidR="007934AC" w:rsidRPr="007934AC">
              <w:rPr>
                <w:noProof/>
                <w:webHidden/>
                <w:sz w:val="20"/>
                <w:szCs w:val="18"/>
              </w:rPr>
            </w:r>
            <w:r w:rsidR="007934AC" w:rsidRPr="007934AC">
              <w:rPr>
                <w:noProof/>
                <w:webHidden/>
                <w:sz w:val="20"/>
                <w:szCs w:val="18"/>
              </w:rPr>
              <w:fldChar w:fldCharType="separate"/>
            </w:r>
            <w:r w:rsidR="007934AC" w:rsidRPr="007934AC">
              <w:rPr>
                <w:noProof/>
                <w:webHidden/>
                <w:sz w:val="20"/>
                <w:szCs w:val="18"/>
              </w:rPr>
              <w:t>1</w:t>
            </w:r>
            <w:r w:rsidR="007934AC" w:rsidRPr="007934AC">
              <w:rPr>
                <w:noProof/>
                <w:webHidden/>
                <w:sz w:val="20"/>
                <w:szCs w:val="18"/>
              </w:rPr>
              <w:fldChar w:fldCharType="end"/>
            </w:r>
          </w:hyperlink>
        </w:p>
        <w:p w14:paraId="098F4657" w14:textId="1CED6B18" w:rsidR="007934AC" w:rsidRPr="007934AC" w:rsidRDefault="007934AC">
          <w:pPr>
            <w:pStyle w:val="TDC1"/>
            <w:rPr>
              <w:rFonts w:asciiTheme="minorHAnsi" w:eastAsiaTheme="minorEastAsia" w:hAnsiTheme="minorHAnsi" w:cstheme="minorBidi"/>
              <w:b w:val="0"/>
              <w:caps w:val="0"/>
              <w:noProof/>
              <w:kern w:val="2"/>
              <w:szCs w:val="22"/>
              <w:lang w:val="es-ES"/>
              <w14:ligatures w14:val="standardContextual"/>
            </w:rPr>
          </w:pPr>
          <w:hyperlink w:anchor="_Toc204719597" w:history="1">
            <w:r w:rsidRPr="007934AC">
              <w:rPr>
                <w:rStyle w:val="Hipervnculo"/>
                <w:noProof/>
                <w:sz w:val="20"/>
                <w:szCs w:val="18"/>
                <w:lang w:val="es-ES"/>
              </w:rPr>
              <w:t>Documentación de Versionamiento</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_Toc204719597 \h </w:instrText>
            </w:r>
            <w:r w:rsidRPr="007934AC">
              <w:rPr>
                <w:noProof/>
                <w:webHidden/>
                <w:sz w:val="20"/>
                <w:szCs w:val="18"/>
              </w:rPr>
            </w:r>
            <w:r w:rsidRPr="007934AC">
              <w:rPr>
                <w:noProof/>
                <w:webHidden/>
                <w:sz w:val="20"/>
                <w:szCs w:val="18"/>
              </w:rPr>
              <w:fldChar w:fldCharType="separate"/>
            </w:r>
            <w:r w:rsidRPr="007934AC">
              <w:rPr>
                <w:noProof/>
                <w:webHidden/>
                <w:sz w:val="20"/>
                <w:szCs w:val="18"/>
              </w:rPr>
              <w:t>1</w:t>
            </w:r>
            <w:r w:rsidRPr="007934AC">
              <w:rPr>
                <w:noProof/>
                <w:webHidden/>
                <w:sz w:val="20"/>
                <w:szCs w:val="18"/>
              </w:rPr>
              <w:fldChar w:fldCharType="end"/>
            </w:r>
          </w:hyperlink>
        </w:p>
        <w:p w14:paraId="588A3785" w14:textId="2FEF007B" w:rsidR="007934AC" w:rsidRPr="007934AC" w:rsidRDefault="007934AC">
          <w:pPr>
            <w:pStyle w:val="TDC2"/>
            <w:rPr>
              <w:rFonts w:asciiTheme="minorHAnsi" w:eastAsiaTheme="minorEastAsia" w:hAnsiTheme="minorHAnsi" w:cstheme="minorBidi"/>
              <w:smallCaps w:val="0"/>
              <w:noProof/>
              <w:kern w:val="2"/>
              <w:szCs w:val="22"/>
              <w:lang w:val="es-ES"/>
              <w14:ligatures w14:val="standardContextual"/>
            </w:rPr>
          </w:pPr>
          <w:hyperlink w:anchor="_Toc204719598" w:history="1">
            <w:r w:rsidRPr="007934AC">
              <w:rPr>
                <w:rStyle w:val="Hipervnculo"/>
                <w:noProof/>
                <w:sz w:val="20"/>
                <w:szCs w:val="18"/>
                <w:lang w:val="es-ES"/>
              </w:rPr>
              <w:t>Lista de Revisiones</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_Toc204719598 \h </w:instrText>
            </w:r>
            <w:r w:rsidRPr="007934AC">
              <w:rPr>
                <w:noProof/>
                <w:webHidden/>
                <w:sz w:val="20"/>
                <w:szCs w:val="18"/>
              </w:rPr>
            </w:r>
            <w:r w:rsidRPr="007934AC">
              <w:rPr>
                <w:noProof/>
                <w:webHidden/>
                <w:sz w:val="20"/>
                <w:szCs w:val="18"/>
              </w:rPr>
              <w:fldChar w:fldCharType="separate"/>
            </w:r>
            <w:r w:rsidRPr="007934AC">
              <w:rPr>
                <w:noProof/>
                <w:webHidden/>
                <w:sz w:val="20"/>
                <w:szCs w:val="18"/>
              </w:rPr>
              <w:t>1</w:t>
            </w:r>
            <w:r w:rsidRPr="007934AC">
              <w:rPr>
                <w:noProof/>
                <w:webHidden/>
                <w:sz w:val="20"/>
                <w:szCs w:val="18"/>
              </w:rPr>
              <w:fldChar w:fldCharType="end"/>
            </w:r>
          </w:hyperlink>
        </w:p>
        <w:p w14:paraId="4980C0D5" w14:textId="3033EA16" w:rsidR="007934AC" w:rsidRPr="007934AC" w:rsidRDefault="007934AC">
          <w:pPr>
            <w:pStyle w:val="TDC2"/>
            <w:rPr>
              <w:rFonts w:asciiTheme="minorHAnsi" w:eastAsiaTheme="minorEastAsia" w:hAnsiTheme="minorHAnsi" w:cstheme="minorBidi"/>
              <w:smallCaps w:val="0"/>
              <w:noProof/>
              <w:kern w:val="2"/>
              <w:szCs w:val="22"/>
              <w:lang w:val="es-ES"/>
              <w14:ligatures w14:val="standardContextual"/>
            </w:rPr>
          </w:pPr>
          <w:hyperlink w:anchor="_Toc204719599" w:history="1">
            <w:r w:rsidRPr="007934AC">
              <w:rPr>
                <w:rStyle w:val="Hipervnculo"/>
                <w:noProof/>
                <w:sz w:val="20"/>
                <w:szCs w:val="18"/>
                <w:lang w:val="en-US"/>
              </w:rPr>
              <w:t>Documento de Solicitud de Cambio</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_Toc204719599 \h </w:instrText>
            </w:r>
            <w:r w:rsidRPr="007934AC">
              <w:rPr>
                <w:noProof/>
                <w:webHidden/>
                <w:sz w:val="20"/>
                <w:szCs w:val="18"/>
              </w:rPr>
            </w:r>
            <w:r w:rsidRPr="007934AC">
              <w:rPr>
                <w:noProof/>
                <w:webHidden/>
                <w:sz w:val="20"/>
                <w:szCs w:val="18"/>
              </w:rPr>
              <w:fldChar w:fldCharType="separate"/>
            </w:r>
            <w:r w:rsidRPr="007934AC">
              <w:rPr>
                <w:noProof/>
                <w:webHidden/>
                <w:sz w:val="20"/>
                <w:szCs w:val="18"/>
              </w:rPr>
              <w:t>2</w:t>
            </w:r>
            <w:r w:rsidRPr="007934AC">
              <w:rPr>
                <w:noProof/>
                <w:webHidden/>
                <w:sz w:val="20"/>
                <w:szCs w:val="18"/>
              </w:rPr>
              <w:fldChar w:fldCharType="end"/>
            </w:r>
          </w:hyperlink>
        </w:p>
        <w:p w14:paraId="6B728B36" w14:textId="14DC8CC8" w:rsidR="007934AC" w:rsidRPr="007934AC" w:rsidRDefault="007934AC">
          <w:pPr>
            <w:pStyle w:val="TDC1"/>
            <w:rPr>
              <w:rFonts w:asciiTheme="minorHAnsi" w:eastAsiaTheme="minorEastAsia" w:hAnsiTheme="minorHAnsi" w:cstheme="minorBidi"/>
              <w:b w:val="0"/>
              <w:caps w:val="0"/>
              <w:noProof/>
              <w:kern w:val="2"/>
              <w:szCs w:val="22"/>
              <w:lang w:val="es-ES"/>
              <w14:ligatures w14:val="standardContextual"/>
            </w:rPr>
          </w:pPr>
          <w:hyperlink w:anchor="_Toc204719600" w:history="1">
            <w:r w:rsidRPr="007934AC">
              <w:rPr>
                <w:rStyle w:val="Hipervnculo"/>
                <w:noProof/>
                <w:sz w:val="20"/>
                <w:szCs w:val="18"/>
                <w:lang w:val="es-PA"/>
              </w:rPr>
              <w:t>Sección 1 – Objetivo</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_Toc204719600 \h </w:instrText>
            </w:r>
            <w:r w:rsidRPr="007934AC">
              <w:rPr>
                <w:noProof/>
                <w:webHidden/>
                <w:sz w:val="20"/>
                <w:szCs w:val="18"/>
              </w:rPr>
            </w:r>
            <w:r w:rsidRPr="007934AC">
              <w:rPr>
                <w:noProof/>
                <w:webHidden/>
                <w:sz w:val="20"/>
                <w:szCs w:val="18"/>
              </w:rPr>
              <w:fldChar w:fldCharType="separate"/>
            </w:r>
            <w:r w:rsidRPr="007934AC">
              <w:rPr>
                <w:noProof/>
                <w:webHidden/>
                <w:sz w:val="20"/>
                <w:szCs w:val="18"/>
              </w:rPr>
              <w:t>4</w:t>
            </w:r>
            <w:r w:rsidRPr="007934AC">
              <w:rPr>
                <w:noProof/>
                <w:webHidden/>
                <w:sz w:val="20"/>
                <w:szCs w:val="18"/>
              </w:rPr>
              <w:fldChar w:fldCharType="end"/>
            </w:r>
          </w:hyperlink>
        </w:p>
        <w:p w14:paraId="24537CAC" w14:textId="7A7A712C" w:rsidR="007934AC" w:rsidRPr="007934AC" w:rsidRDefault="007934AC">
          <w:pPr>
            <w:pStyle w:val="TDC2"/>
            <w:rPr>
              <w:rFonts w:asciiTheme="minorHAnsi" w:eastAsiaTheme="minorEastAsia" w:hAnsiTheme="minorHAnsi" w:cstheme="minorBidi"/>
              <w:smallCaps w:val="0"/>
              <w:noProof/>
              <w:kern w:val="2"/>
              <w:szCs w:val="22"/>
              <w:lang w:val="es-ES"/>
              <w14:ligatures w14:val="standardContextual"/>
            </w:rPr>
          </w:pPr>
          <w:hyperlink w:anchor="_Toc204719601" w:history="1">
            <w:r w:rsidRPr="007934AC">
              <w:rPr>
                <w:rStyle w:val="Hipervnculo"/>
                <w:noProof/>
                <w:sz w:val="20"/>
                <w:szCs w:val="18"/>
                <w:lang w:val="es-ES"/>
              </w:rPr>
              <w:t>1.1 – Alcance</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_Toc204719601 \h </w:instrText>
            </w:r>
            <w:r w:rsidRPr="007934AC">
              <w:rPr>
                <w:noProof/>
                <w:webHidden/>
                <w:sz w:val="20"/>
                <w:szCs w:val="18"/>
              </w:rPr>
            </w:r>
            <w:r w:rsidRPr="007934AC">
              <w:rPr>
                <w:noProof/>
                <w:webHidden/>
                <w:sz w:val="20"/>
                <w:szCs w:val="18"/>
              </w:rPr>
              <w:fldChar w:fldCharType="separate"/>
            </w:r>
            <w:r w:rsidRPr="007934AC">
              <w:rPr>
                <w:noProof/>
                <w:webHidden/>
                <w:sz w:val="20"/>
                <w:szCs w:val="18"/>
              </w:rPr>
              <w:t>4</w:t>
            </w:r>
            <w:r w:rsidRPr="007934AC">
              <w:rPr>
                <w:noProof/>
                <w:webHidden/>
                <w:sz w:val="20"/>
                <w:szCs w:val="18"/>
              </w:rPr>
              <w:fldChar w:fldCharType="end"/>
            </w:r>
          </w:hyperlink>
        </w:p>
        <w:p w14:paraId="31E2953F" w14:textId="369D07D8" w:rsidR="007934AC" w:rsidRPr="007934AC" w:rsidRDefault="007934AC">
          <w:pPr>
            <w:pStyle w:val="TDC2"/>
            <w:rPr>
              <w:rFonts w:asciiTheme="minorHAnsi" w:eastAsiaTheme="minorEastAsia" w:hAnsiTheme="minorHAnsi" w:cstheme="minorBidi"/>
              <w:smallCaps w:val="0"/>
              <w:noProof/>
              <w:kern w:val="2"/>
              <w:szCs w:val="22"/>
              <w:lang w:val="es-ES"/>
              <w14:ligatures w14:val="standardContextual"/>
            </w:rPr>
          </w:pPr>
          <w:hyperlink w:anchor="_Toc204719602" w:history="1">
            <w:r w:rsidRPr="007934AC">
              <w:rPr>
                <w:rStyle w:val="Hipervnculo"/>
                <w:noProof/>
                <w:sz w:val="20"/>
                <w:szCs w:val="18"/>
                <w:lang w:val="es-ES"/>
              </w:rPr>
              <w:t>1.2 – Panorámica del Sistema</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_Toc204719602 \h </w:instrText>
            </w:r>
            <w:r w:rsidRPr="007934AC">
              <w:rPr>
                <w:noProof/>
                <w:webHidden/>
                <w:sz w:val="20"/>
                <w:szCs w:val="18"/>
              </w:rPr>
            </w:r>
            <w:r w:rsidRPr="007934AC">
              <w:rPr>
                <w:noProof/>
                <w:webHidden/>
                <w:sz w:val="20"/>
                <w:szCs w:val="18"/>
              </w:rPr>
              <w:fldChar w:fldCharType="separate"/>
            </w:r>
            <w:r w:rsidRPr="007934AC">
              <w:rPr>
                <w:noProof/>
                <w:webHidden/>
                <w:sz w:val="20"/>
                <w:szCs w:val="18"/>
              </w:rPr>
              <w:t>4</w:t>
            </w:r>
            <w:r w:rsidRPr="007934AC">
              <w:rPr>
                <w:noProof/>
                <w:webHidden/>
                <w:sz w:val="20"/>
                <w:szCs w:val="18"/>
              </w:rPr>
              <w:fldChar w:fldCharType="end"/>
            </w:r>
          </w:hyperlink>
        </w:p>
        <w:p w14:paraId="5C8465A8" w14:textId="3668C09C" w:rsidR="007934AC" w:rsidRPr="007934AC" w:rsidRDefault="007934AC">
          <w:pPr>
            <w:pStyle w:val="TDC2"/>
            <w:rPr>
              <w:rFonts w:asciiTheme="minorHAnsi" w:eastAsiaTheme="minorEastAsia" w:hAnsiTheme="minorHAnsi" w:cstheme="minorBidi"/>
              <w:smallCaps w:val="0"/>
              <w:noProof/>
              <w:kern w:val="2"/>
              <w:szCs w:val="22"/>
              <w:lang w:val="es-ES"/>
              <w14:ligatures w14:val="standardContextual"/>
            </w:rPr>
          </w:pPr>
          <w:hyperlink w:anchor="_Toc204719603" w:history="1">
            <w:r w:rsidRPr="007934AC">
              <w:rPr>
                <w:rStyle w:val="Hipervnculo"/>
                <w:noProof/>
                <w:sz w:val="20"/>
                <w:szCs w:val="18"/>
                <w:lang w:val="es-ES"/>
              </w:rPr>
              <w:t>1.4 – Relación con otros Planes</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_Toc204719603 \h </w:instrText>
            </w:r>
            <w:r w:rsidRPr="007934AC">
              <w:rPr>
                <w:noProof/>
                <w:webHidden/>
                <w:sz w:val="20"/>
                <w:szCs w:val="18"/>
              </w:rPr>
            </w:r>
            <w:r w:rsidRPr="007934AC">
              <w:rPr>
                <w:noProof/>
                <w:webHidden/>
                <w:sz w:val="20"/>
                <w:szCs w:val="18"/>
              </w:rPr>
              <w:fldChar w:fldCharType="separate"/>
            </w:r>
            <w:r w:rsidRPr="007934AC">
              <w:rPr>
                <w:noProof/>
                <w:webHidden/>
                <w:sz w:val="20"/>
                <w:szCs w:val="18"/>
              </w:rPr>
              <w:t>4</w:t>
            </w:r>
            <w:r w:rsidRPr="007934AC">
              <w:rPr>
                <w:noProof/>
                <w:webHidden/>
                <w:sz w:val="20"/>
                <w:szCs w:val="18"/>
              </w:rPr>
              <w:fldChar w:fldCharType="end"/>
            </w:r>
          </w:hyperlink>
        </w:p>
        <w:p w14:paraId="5E3CBAB7" w14:textId="23914009" w:rsidR="007934AC" w:rsidRPr="007934AC" w:rsidRDefault="007934AC">
          <w:pPr>
            <w:pStyle w:val="TDC1"/>
            <w:rPr>
              <w:rFonts w:asciiTheme="minorHAnsi" w:eastAsiaTheme="minorEastAsia" w:hAnsiTheme="minorHAnsi" w:cstheme="minorBidi"/>
              <w:b w:val="0"/>
              <w:caps w:val="0"/>
              <w:noProof/>
              <w:kern w:val="2"/>
              <w:szCs w:val="22"/>
              <w:lang w:val="es-ES"/>
              <w14:ligatures w14:val="standardContextual"/>
            </w:rPr>
          </w:pPr>
          <w:hyperlink w:anchor="_Toc204719604" w:history="1">
            <w:r w:rsidRPr="007934AC">
              <w:rPr>
                <w:rStyle w:val="Hipervnculo"/>
                <w:noProof/>
                <w:sz w:val="20"/>
                <w:szCs w:val="18"/>
                <w:lang w:val="es-ES"/>
              </w:rPr>
              <w:t>Sección 2 – SQA Management</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_Toc204719604 \h </w:instrText>
            </w:r>
            <w:r w:rsidRPr="007934AC">
              <w:rPr>
                <w:noProof/>
                <w:webHidden/>
                <w:sz w:val="20"/>
                <w:szCs w:val="18"/>
              </w:rPr>
            </w:r>
            <w:r w:rsidRPr="007934AC">
              <w:rPr>
                <w:noProof/>
                <w:webHidden/>
                <w:sz w:val="20"/>
                <w:szCs w:val="18"/>
              </w:rPr>
              <w:fldChar w:fldCharType="separate"/>
            </w:r>
            <w:r w:rsidRPr="007934AC">
              <w:rPr>
                <w:noProof/>
                <w:webHidden/>
                <w:sz w:val="20"/>
                <w:szCs w:val="18"/>
              </w:rPr>
              <w:t>5</w:t>
            </w:r>
            <w:r w:rsidRPr="007934AC">
              <w:rPr>
                <w:noProof/>
                <w:webHidden/>
                <w:sz w:val="20"/>
                <w:szCs w:val="18"/>
              </w:rPr>
              <w:fldChar w:fldCharType="end"/>
            </w:r>
          </w:hyperlink>
        </w:p>
        <w:p w14:paraId="5AD3F2C5" w14:textId="6FA47E0E" w:rsidR="007934AC" w:rsidRPr="007934AC" w:rsidRDefault="007934AC">
          <w:pPr>
            <w:pStyle w:val="TDC2"/>
            <w:rPr>
              <w:rFonts w:asciiTheme="minorHAnsi" w:eastAsiaTheme="minorEastAsia" w:hAnsiTheme="minorHAnsi" w:cstheme="minorBidi"/>
              <w:smallCaps w:val="0"/>
              <w:noProof/>
              <w:kern w:val="2"/>
              <w:szCs w:val="22"/>
              <w:lang w:val="es-ES"/>
              <w14:ligatures w14:val="standardContextual"/>
            </w:rPr>
          </w:pPr>
          <w:hyperlink w:anchor="_Toc204719605" w:history="1">
            <w:r w:rsidRPr="007934AC">
              <w:rPr>
                <w:rStyle w:val="Hipervnculo"/>
                <w:noProof/>
                <w:sz w:val="20"/>
                <w:szCs w:val="18"/>
                <w:lang w:val="es-ES"/>
              </w:rPr>
              <w:t>2.1 – Estructura Organizacional SQ</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_Toc204719605 \h </w:instrText>
            </w:r>
            <w:r w:rsidRPr="007934AC">
              <w:rPr>
                <w:noProof/>
                <w:webHidden/>
                <w:sz w:val="20"/>
                <w:szCs w:val="18"/>
              </w:rPr>
            </w:r>
            <w:r w:rsidRPr="007934AC">
              <w:rPr>
                <w:noProof/>
                <w:webHidden/>
                <w:sz w:val="20"/>
                <w:szCs w:val="18"/>
              </w:rPr>
              <w:fldChar w:fldCharType="separate"/>
            </w:r>
            <w:r w:rsidRPr="007934AC">
              <w:rPr>
                <w:noProof/>
                <w:webHidden/>
                <w:sz w:val="20"/>
                <w:szCs w:val="18"/>
              </w:rPr>
              <w:t>5</w:t>
            </w:r>
            <w:r w:rsidRPr="007934AC">
              <w:rPr>
                <w:noProof/>
                <w:webHidden/>
                <w:sz w:val="20"/>
                <w:szCs w:val="18"/>
              </w:rPr>
              <w:fldChar w:fldCharType="end"/>
            </w:r>
          </w:hyperlink>
        </w:p>
        <w:p w14:paraId="101545D0" w14:textId="45BF4AED" w:rsidR="007934AC" w:rsidRPr="007934AC" w:rsidRDefault="007934AC">
          <w:pPr>
            <w:pStyle w:val="TDC2"/>
            <w:rPr>
              <w:rFonts w:asciiTheme="minorHAnsi" w:eastAsiaTheme="minorEastAsia" w:hAnsiTheme="minorHAnsi" w:cstheme="minorBidi"/>
              <w:smallCaps w:val="0"/>
              <w:noProof/>
              <w:kern w:val="2"/>
              <w:szCs w:val="22"/>
              <w:lang w:val="es-ES"/>
              <w14:ligatures w14:val="standardContextual"/>
            </w:rPr>
          </w:pPr>
          <w:hyperlink w:anchor="_Toc204719606" w:history="1">
            <w:r w:rsidRPr="007934AC">
              <w:rPr>
                <w:rStyle w:val="Hipervnculo"/>
                <w:noProof/>
                <w:sz w:val="20"/>
                <w:szCs w:val="18"/>
                <w:lang w:val="en-US"/>
              </w:rPr>
              <w:t>2.2 – Estándares, prácticas y convenciones</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_Toc204719606 \h </w:instrText>
            </w:r>
            <w:r w:rsidRPr="007934AC">
              <w:rPr>
                <w:noProof/>
                <w:webHidden/>
                <w:sz w:val="20"/>
                <w:szCs w:val="18"/>
              </w:rPr>
            </w:r>
            <w:r w:rsidRPr="007934AC">
              <w:rPr>
                <w:noProof/>
                <w:webHidden/>
                <w:sz w:val="20"/>
                <w:szCs w:val="18"/>
              </w:rPr>
              <w:fldChar w:fldCharType="separate"/>
            </w:r>
            <w:r w:rsidRPr="007934AC">
              <w:rPr>
                <w:noProof/>
                <w:webHidden/>
                <w:sz w:val="20"/>
                <w:szCs w:val="18"/>
              </w:rPr>
              <w:t>7</w:t>
            </w:r>
            <w:r w:rsidRPr="007934AC">
              <w:rPr>
                <w:noProof/>
                <w:webHidden/>
                <w:sz w:val="20"/>
                <w:szCs w:val="18"/>
              </w:rPr>
              <w:fldChar w:fldCharType="end"/>
            </w:r>
          </w:hyperlink>
        </w:p>
        <w:p w14:paraId="1B23F2AA" w14:textId="5D5800DD" w:rsidR="007934AC" w:rsidRPr="007934AC" w:rsidRDefault="007934AC">
          <w:pPr>
            <w:pStyle w:val="TDC2"/>
            <w:rPr>
              <w:rFonts w:asciiTheme="minorHAnsi" w:eastAsiaTheme="minorEastAsia" w:hAnsiTheme="minorHAnsi" w:cstheme="minorBidi"/>
              <w:smallCaps w:val="0"/>
              <w:noProof/>
              <w:kern w:val="2"/>
              <w:szCs w:val="22"/>
              <w:lang w:val="es-ES"/>
              <w14:ligatures w14:val="standardContextual"/>
            </w:rPr>
          </w:pPr>
          <w:hyperlink w:anchor="_Toc204719607" w:history="1">
            <w:r w:rsidRPr="007934AC">
              <w:rPr>
                <w:rStyle w:val="Hipervnculo"/>
                <w:noProof/>
                <w:sz w:val="20"/>
                <w:szCs w:val="18"/>
                <w:lang w:val="en-US"/>
              </w:rPr>
              <w:t>2.3 – Esfuerzo, recursos y calendarios</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_Toc204719607 \h </w:instrText>
            </w:r>
            <w:r w:rsidRPr="007934AC">
              <w:rPr>
                <w:noProof/>
                <w:webHidden/>
                <w:sz w:val="20"/>
                <w:szCs w:val="18"/>
              </w:rPr>
            </w:r>
            <w:r w:rsidRPr="007934AC">
              <w:rPr>
                <w:noProof/>
                <w:webHidden/>
                <w:sz w:val="20"/>
                <w:szCs w:val="18"/>
              </w:rPr>
              <w:fldChar w:fldCharType="separate"/>
            </w:r>
            <w:r w:rsidRPr="007934AC">
              <w:rPr>
                <w:noProof/>
                <w:webHidden/>
                <w:sz w:val="20"/>
                <w:szCs w:val="18"/>
              </w:rPr>
              <w:t>8</w:t>
            </w:r>
            <w:r w:rsidRPr="007934AC">
              <w:rPr>
                <w:noProof/>
                <w:webHidden/>
                <w:sz w:val="20"/>
                <w:szCs w:val="18"/>
              </w:rPr>
              <w:fldChar w:fldCharType="end"/>
            </w:r>
          </w:hyperlink>
        </w:p>
        <w:p w14:paraId="4D211CC7" w14:textId="149A9C87" w:rsidR="007934AC" w:rsidRPr="007934AC" w:rsidRDefault="007934AC">
          <w:pPr>
            <w:pStyle w:val="TDC2"/>
            <w:rPr>
              <w:rFonts w:asciiTheme="minorHAnsi" w:eastAsiaTheme="minorEastAsia" w:hAnsiTheme="minorHAnsi" w:cstheme="minorBidi"/>
              <w:smallCaps w:val="0"/>
              <w:noProof/>
              <w:kern w:val="2"/>
              <w:szCs w:val="22"/>
              <w:lang w:val="es-ES"/>
              <w14:ligatures w14:val="standardContextual"/>
            </w:rPr>
          </w:pPr>
          <w:hyperlink w:anchor="_Toc204719608" w:history="1">
            <w:r w:rsidRPr="007934AC">
              <w:rPr>
                <w:rStyle w:val="Hipervnculo"/>
                <w:noProof/>
                <w:sz w:val="20"/>
                <w:szCs w:val="18"/>
              </w:rPr>
              <w:t>2.4 – Herramientas</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_Toc204719608 \h </w:instrText>
            </w:r>
            <w:r w:rsidRPr="007934AC">
              <w:rPr>
                <w:noProof/>
                <w:webHidden/>
                <w:sz w:val="20"/>
                <w:szCs w:val="18"/>
              </w:rPr>
            </w:r>
            <w:r w:rsidRPr="007934AC">
              <w:rPr>
                <w:noProof/>
                <w:webHidden/>
                <w:sz w:val="20"/>
                <w:szCs w:val="18"/>
              </w:rPr>
              <w:fldChar w:fldCharType="separate"/>
            </w:r>
            <w:r w:rsidRPr="007934AC">
              <w:rPr>
                <w:noProof/>
                <w:webHidden/>
                <w:sz w:val="20"/>
                <w:szCs w:val="18"/>
              </w:rPr>
              <w:t>9</w:t>
            </w:r>
            <w:r w:rsidRPr="007934AC">
              <w:rPr>
                <w:noProof/>
                <w:webHidden/>
                <w:sz w:val="20"/>
                <w:szCs w:val="18"/>
              </w:rPr>
              <w:fldChar w:fldCharType="end"/>
            </w:r>
          </w:hyperlink>
        </w:p>
        <w:p w14:paraId="0A59E0E7" w14:textId="0F019D3E" w:rsidR="007934AC" w:rsidRPr="007934AC" w:rsidRDefault="007934AC">
          <w:pPr>
            <w:pStyle w:val="TDC1"/>
            <w:rPr>
              <w:rFonts w:asciiTheme="minorHAnsi" w:eastAsiaTheme="minorEastAsia" w:hAnsiTheme="minorHAnsi" w:cstheme="minorBidi"/>
              <w:b w:val="0"/>
              <w:caps w:val="0"/>
              <w:noProof/>
              <w:kern w:val="2"/>
              <w:szCs w:val="22"/>
              <w:lang w:val="es-ES"/>
              <w14:ligatures w14:val="standardContextual"/>
            </w:rPr>
          </w:pPr>
          <w:hyperlink w:anchor="_Toc204719609" w:history="1">
            <w:r w:rsidRPr="007934AC">
              <w:rPr>
                <w:rStyle w:val="Hipervnculo"/>
                <w:noProof/>
                <w:sz w:val="20"/>
                <w:szCs w:val="18"/>
                <w:lang w:val="es-ES"/>
              </w:rPr>
              <w:t>Sección 3 – SQA Tarea</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_Toc204719609 \h </w:instrText>
            </w:r>
            <w:r w:rsidRPr="007934AC">
              <w:rPr>
                <w:noProof/>
                <w:webHidden/>
                <w:sz w:val="20"/>
                <w:szCs w:val="18"/>
              </w:rPr>
            </w:r>
            <w:r w:rsidRPr="007934AC">
              <w:rPr>
                <w:noProof/>
                <w:webHidden/>
                <w:sz w:val="20"/>
                <w:szCs w:val="18"/>
              </w:rPr>
              <w:fldChar w:fldCharType="separate"/>
            </w:r>
            <w:r w:rsidRPr="007934AC">
              <w:rPr>
                <w:noProof/>
                <w:webHidden/>
                <w:sz w:val="20"/>
                <w:szCs w:val="18"/>
              </w:rPr>
              <w:t>20</w:t>
            </w:r>
            <w:r w:rsidRPr="007934AC">
              <w:rPr>
                <w:noProof/>
                <w:webHidden/>
                <w:sz w:val="20"/>
                <w:szCs w:val="18"/>
              </w:rPr>
              <w:fldChar w:fldCharType="end"/>
            </w:r>
          </w:hyperlink>
        </w:p>
        <w:p w14:paraId="3515B2E5" w14:textId="53D6E68E" w:rsidR="007934AC" w:rsidRPr="007934AC" w:rsidRDefault="007934AC">
          <w:pPr>
            <w:pStyle w:val="TDC2"/>
            <w:rPr>
              <w:rFonts w:asciiTheme="minorHAnsi" w:eastAsiaTheme="minorEastAsia" w:hAnsiTheme="minorHAnsi" w:cstheme="minorBidi"/>
              <w:smallCaps w:val="0"/>
              <w:noProof/>
              <w:kern w:val="2"/>
              <w:szCs w:val="22"/>
              <w:lang w:val="es-ES"/>
              <w14:ligatures w14:val="standardContextual"/>
            </w:rPr>
          </w:pPr>
          <w:hyperlink w:anchor="_Toc204719610" w:history="1">
            <w:r w:rsidRPr="007934AC">
              <w:rPr>
                <w:rStyle w:val="Hipervnculo"/>
                <w:noProof/>
                <w:sz w:val="20"/>
                <w:szCs w:val="18"/>
                <w:lang w:val="es-ES"/>
              </w:rPr>
              <w:t>3.1 – Tarea: Proceso de Evaluación de Análisis de Requisitos de Software</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_Toc204719610 \h </w:instrText>
            </w:r>
            <w:r w:rsidRPr="007934AC">
              <w:rPr>
                <w:noProof/>
                <w:webHidden/>
                <w:sz w:val="20"/>
                <w:szCs w:val="18"/>
              </w:rPr>
            </w:r>
            <w:r w:rsidRPr="007934AC">
              <w:rPr>
                <w:noProof/>
                <w:webHidden/>
                <w:sz w:val="20"/>
                <w:szCs w:val="18"/>
              </w:rPr>
              <w:fldChar w:fldCharType="separate"/>
            </w:r>
            <w:r w:rsidRPr="007934AC">
              <w:rPr>
                <w:noProof/>
                <w:webHidden/>
                <w:sz w:val="20"/>
                <w:szCs w:val="18"/>
              </w:rPr>
              <w:t>20</w:t>
            </w:r>
            <w:r w:rsidRPr="007934AC">
              <w:rPr>
                <w:noProof/>
                <w:webHidden/>
                <w:sz w:val="20"/>
                <w:szCs w:val="18"/>
              </w:rPr>
              <w:fldChar w:fldCharType="end"/>
            </w:r>
          </w:hyperlink>
        </w:p>
        <w:p w14:paraId="1C7CBEC7" w14:textId="2080F147" w:rsidR="007934AC" w:rsidRPr="007934AC" w:rsidRDefault="007934AC">
          <w:pPr>
            <w:pStyle w:val="TDC2"/>
            <w:tabs>
              <w:tab w:val="left" w:pos="960"/>
            </w:tabs>
            <w:rPr>
              <w:rFonts w:asciiTheme="minorHAnsi" w:eastAsiaTheme="minorEastAsia" w:hAnsiTheme="minorHAnsi" w:cstheme="minorBidi"/>
              <w:smallCaps w:val="0"/>
              <w:noProof/>
              <w:kern w:val="2"/>
              <w:szCs w:val="22"/>
              <w:lang w:val="es-ES"/>
              <w14:ligatures w14:val="standardContextual"/>
            </w:rPr>
          </w:pPr>
          <w:hyperlink w:anchor="_Toc204719611" w:history="1">
            <w:r w:rsidRPr="007934AC">
              <w:rPr>
                <w:rStyle w:val="Hipervnculo"/>
                <w:noProof/>
                <w:sz w:val="20"/>
                <w:szCs w:val="18"/>
                <w:lang w:val="es-ES"/>
              </w:rPr>
              <w:t>3.2</w:t>
            </w:r>
            <w:r w:rsidRPr="007934AC">
              <w:rPr>
                <w:rFonts w:asciiTheme="minorHAnsi" w:eastAsiaTheme="minorEastAsia" w:hAnsiTheme="minorHAnsi" w:cstheme="minorBidi"/>
                <w:smallCaps w:val="0"/>
                <w:noProof/>
                <w:kern w:val="2"/>
                <w:szCs w:val="22"/>
                <w:lang w:val="es-ES"/>
                <w14:ligatures w14:val="standardContextual"/>
              </w:rPr>
              <w:tab/>
            </w:r>
            <w:r w:rsidRPr="007934AC">
              <w:rPr>
                <w:rStyle w:val="Hipervnculo"/>
                <w:noProof/>
                <w:sz w:val="20"/>
                <w:szCs w:val="18"/>
                <w:lang w:val="es-ES"/>
              </w:rPr>
              <w:t>– Tarea: Proceso de Evaluación del Diseño</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_Toc204719611 \h </w:instrText>
            </w:r>
            <w:r w:rsidRPr="007934AC">
              <w:rPr>
                <w:noProof/>
                <w:webHidden/>
                <w:sz w:val="20"/>
                <w:szCs w:val="18"/>
              </w:rPr>
            </w:r>
            <w:r w:rsidRPr="007934AC">
              <w:rPr>
                <w:noProof/>
                <w:webHidden/>
                <w:sz w:val="20"/>
                <w:szCs w:val="18"/>
              </w:rPr>
              <w:fldChar w:fldCharType="separate"/>
            </w:r>
            <w:r w:rsidRPr="007934AC">
              <w:rPr>
                <w:noProof/>
                <w:webHidden/>
                <w:sz w:val="20"/>
                <w:szCs w:val="18"/>
              </w:rPr>
              <w:t>22</w:t>
            </w:r>
            <w:r w:rsidRPr="007934AC">
              <w:rPr>
                <w:noProof/>
                <w:webHidden/>
                <w:sz w:val="20"/>
                <w:szCs w:val="18"/>
              </w:rPr>
              <w:fldChar w:fldCharType="end"/>
            </w:r>
          </w:hyperlink>
        </w:p>
        <w:p w14:paraId="78AFABFC" w14:textId="6F4A00E0" w:rsidR="007934AC" w:rsidRPr="007934AC" w:rsidRDefault="007934AC">
          <w:pPr>
            <w:pStyle w:val="TDC2"/>
            <w:tabs>
              <w:tab w:val="left" w:pos="960"/>
            </w:tabs>
            <w:rPr>
              <w:rFonts w:asciiTheme="minorHAnsi" w:eastAsiaTheme="minorEastAsia" w:hAnsiTheme="minorHAnsi" w:cstheme="minorBidi"/>
              <w:smallCaps w:val="0"/>
              <w:noProof/>
              <w:kern w:val="2"/>
              <w:szCs w:val="22"/>
              <w:lang w:val="es-ES"/>
              <w14:ligatures w14:val="standardContextual"/>
            </w:rPr>
          </w:pPr>
          <w:hyperlink w:anchor="_Toc204719612" w:history="1">
            <w:r w:rsidRPr="007934AC">
              <w:rPr>
                <w:rStyle w:val="Hipervnculo"/>
                <w:noProof/>
                <w:sz w:val="20"/>
                <w:szCs w:val="18"/>
                <w:lang w:val="es-ES"/>
              </w:rPr>
              <w:t>3.3</w:t>
            </w:r>
            <w:r w:rsidRPr="007934AC">
              <w:rPr>
                <w:rFonts w:asciiTheme="minorHAnsi" w:eastAsiaTheme="minorEastAsia" w:hAnsiTheme="minorHAnsi" w:cstheme="minorBidi"/>
                <w:smallCaps w:val="0"/>
                <w:noProof/>
                <w:kern w:val="2"/>
                <w:szCs w:val="22"/>
                <w:lang w:val="es-ES"/>
                <w14:ligatures w14:val="standardContextual"/>
              </w:rPr>
              <w:tab/>
            </w:r>
            <w:r w:rsidRPr="007934AC">
              <w:rPr>
                <w:rStyle w:val="Hipervnculo"/>
                <w:noProof/>
                <w:sz w:val="20"/>
                <w:szCs w:val="18"/>
                <w:lang w:val="es-ES"/>
              </w:rPr>
              <w:t>– Tarea: Evaluación del Proceso de Implementación</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_Toc204719612 \h </w:instrText>
            </w:r>
            <w:r w:rsidRPr="007934AC">
              <w:rPr>
                <w:noProof/>
                <w:webHidden/>
                <w:sz w:val="20"/>
                <w:szCs w:val="18"/>
              </w:rPr>
            </w:r>
            <w:r w:rsidRPr="007934AC">
              <w:rPr>
                <w:noProof/>
                <w:webHidden/>
                <w:sz w:val="20"/>
                <w:szCs w:val="18"/>
              </w:rPr>
              <w:fldChar w:fldCharType="separate"/>
            </w:r>
            <w:r w:rsidRPr="007934AC">
              <w:rPr>
                <w:noProof/>
                <w:webHidden/>
                <w:sz w:val="20"/>
                <w:szCs w:val="18"/>
              </w:rPr>
              <w:t>23</w:t>
            </w:r>
            <w:r w:rsidRPr="007934AC">
              <w:rPr>
                <w:noProof/>
                <w:webHidden/>
                <w:sz w:val="20"/>
                <w:szCs w:val="18"/>
              </w:rPr>
              <w:fldChar w:fldCharType="end"/>
            </w:r>
          </w:hyperlink>
        </w:p>
        <w:p w14:paraId="0665DEA2" w14:textId="64609288" w:rsidR="007934AC" w:rsidRPr="007934AC" w:rsidRDefault="007934AC">
          <w:pPr>
            <w:pStyle w:val="TDC2"/>
            <w:rPr>
              <w:rFonts w:asciiTheme="minorHAnsi" w:eastAsiaTheme="minorEastAsia" w:hAnsiTheme="minorHAnsi" w:cstheme="minorBidi"/>
              <w:smallCaps w:val="0"/>
              <w:noProof/>
              <w:kern w:val="2"/>
              <w:szCs w:val="22"/>
              <w:lang w:val="es-ES"/>
              <w14:ligatures w14:val="standardContextual"/>
            </w:rPr>
          </w:pPr>
          <w:hyperlink w:anchor="_Toc204719613" w:history="1">
            <w:r w:rsidRPr="007934AC">
              <w:rPr>
                <w:rStyle w:val="Hipervnculo"/>
                <w:noProof/>
                <w:sz w:val="20"/>
                <w:szCs w:val="18"/>
                <w:lang w:val="es-419"/>
              </w:rPr>
              <w:t>Herramientas utilizadas para la evaluación de implementación</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_Toc204719613 \h </w:instrText>
            </w:r>
            <w:r w:rsidRPr="007934AC">
              <w:rPr>
                <w:noProof/>
                <w:webHidden/>
                <w:sz w:val="20"/>
                <w:szCs w:val="18"/>
              </w:rPr>
            </w:r>
            <w:r w:rsidRPr="007934AC">
              <w:rPr>
                <w:noProof/>
                <w:webHidden/>
                <w:sz w:val="20"/>
                <w:szCs w:val="18"/>
              </w:rPr>
              <w:fldChar w:fldCharType="separate"/>
            </w:r>
            <w:r w:rsidRPr="007934AC">
              <w:rPr>
                <w:noProof/>
                <w:webHidden/>
                <w:sz w:val="20"/>
                <w:szCs w:val="18"/>
              </w:rPr>
              <w:t>24</w:t>
            </w:r>
            <w:r w:rsidRPr="007934AC">
              <w:rPr>
                <w:noProof/>
                <w:webHidden/>
                <w:sz w:val="20"/>
                <w:szCs w:val="18"/>
              </w:rPr>
              <w:fldChar w:fldCharType="end"/>
            </w:r>
          </w:hyperlink>
        </w:p>
        <w:p w14:paraId="0D1A988A" w14:textId="72DA01C4" w:rsidR="007934AC" w:rsidRPr="007934AC" w:rsidRDefault="007934AC">
          <w:pPr>
            <w:pStyle w:val="TDC2"/>
            <w:rPr>
              <w:rFonts w:asciiTheme="minorHAnsi" w:eastAsiaTheme="minorEastAsia" w:hAnsiTheme="minorHAnsi" w:cstheme="minorBidi"/>
              <w:smallCaps w:val="0"/>
              <w:noProof/>
              <w:kern w:val="2"/>
              <w:szCs w:val="22"/>
              <w:lang w:val="es-ES"/>
              <w14:ligatures w14:val="standardContextual"/>
            </w:rPr>
          </w:pPr>
          <w:hyperlink w:anchor="_Toc204719614" w:history="1">
            <w:r w:rsidRPr="007934AC">
              <w:rPr>
                <w:rStyle w:val="Hipervnculo"/>
                <w:noProof/>
                <w:sz w:val="20"/>
                <w:szCs w:val="18"/>
                <w:lang w:val="es-ES"/>
              </w:rPr>
              <w:t>3.4 – Tarea: Evaluación del Proceso de Pruebas</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_Toc204719614 \h </w:instrText>
            </w:r>
            <w:r w:rsidRPr="007934AC">
              <w:rPr>
                <w:noProof/>
                <w:webHidden/>
                <w:sz w:val="20"/>
                <w:szCs w:val="18"/>
              </w:rPr>
            </w:r>
            <w:r w:rsidRPr="007934AC">
              <w:rPr>
                <w:noProof/>
                <w:webHidden/>
                <w:sz w:val="20"/>
                <w:szCs w:val="18"/>
              </w:rPr>
              <w:fldChar w:fldCharType="separate"/>
            </w:r>
            <w:r w:rsidRPr="007934AC">
              <w:rPr>
                <w:noProof/>
                <w:webHidden/>
                <w:sz w:val="20"/>
                <w:szCs w:val="18"/>
              </w:rPr>
              <w:t>26</w:t>
            </w:r>
            <w:r w:rsidRPr="007934AC">
              <w:rPr>
                <w:noProof/>
                <w:webHidden/>
                <w:sz w:val="20"/>
                <w:szCs w:val="18"/>
              </w:rPr>
              <w:fldChar w:fldCharType="end"/>
            </w:r>
          </w:hyperlink>
        </w:p>
        <w:p w14:paraId="505A95A3" w14:textId="20636C0C" w:rsidR="007934AC" w:rsidRPr="007934AC" w:rsidRDefault="007934AC">
          <w:pPr>
            <w:pStyle w:val="TDC2"/>
            <w:rPr>
              <w:rFonts w:asciiTheme="minorHAnsi" w:eastAsiaTheme="minorEastAsia" w:hAnsiTheme="minorHAnsi" w:cstheme="minorBidi"/>
              <w:smallCaps w:val="0"/>
              <w:noProof/>
              <w:kern w:val="2"/>
              <w:szCs w:val="22"/>
              <w:lang w:val="es-ES"/>
              <w14:ligatures w14:val="standardContextual"/>
            </w:rPr>
          </w:pPr>
          <w:hyperlink w:anchor="_Toc204719615" w:history="1">
            <w:r w:rsidRPr="007934AC">
              <w:rPr>
                <w:rStyle w:val="Hipervnculo"/>
                <w:noProof/>
                <w:sz w:val="20"/>
                <w:szCs w:val="18"/>
                <w:lang w:val="es-ES"/>
              </w:rPr>
              <w:t>3.5 – Tarea: Evaluación del Proceso de Gestión de Despliegue y Liberación</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_Toc204719615 \h </w:instrText>
            </w:r>
            <w:r w:rsidRPr="007934AC">
              <w:rPr>
                <w:noProof/>
                <w:webHidden/>
                <w:sz w:val="20"/>
                <w:szCs w:val="18"/>
              </w:rPr>
            </w:r>
            <w:r w:rsidRPr="007934AC">
              <w:rPr>
                <w:noProof/>
                <w:webHidden/>
                <w:sz w:val="20"/>
                <w:szCs w:val="18"/>
              </w:rPr>
              <w:fldChar w:fldCharType="separate"/>
            </w:r>
            <w:r w:rsidRPr="007934AC">
              <w:rPr>
                <w:noProof/>
                <w:webHidden/>
                <w:sz w:val="20"/>
                <w:szCs w:val="18"/>
              </w:rPr>
              <w:t>27</w:t>
            </w:r>
            <w:r w:rsidRPr="007934AC">
              <w:rPr>
                <w:noProof/>
                <w:webHidden/>
                <w:sz w:val="20"/>
                <w:szCs w:val="18"/>
              </w:rPr>
              <w:fldChar w:fldCharType="end"/>
            </w:r>
          </w:hyperlink>
        </w:p>
        <w:p w14:paraId="3E2B6E33" w14:textId="02D9C718" w:rsidR="007934AC" w:rsidRPr="007934AC" w:rsidRDefault="007934AC">
          <w:pPr>
            <w:pStyle w:val="TDC1"/>
            <w:rPr>
              <w:rFonts w:asciiTheme="minorHAnsi" w:eastAsiaTheme="minorEastAsia" w:hAnsiTheme="minorHAnsi" w:cstheme="minorBidi"/>
              <w:b w:val="0"/>
              <w:caps w:val="0"/>
              <w:noProof/>
              <w:kern w:val="2"/>
              <w:szCs w:val="22"/>
              <w:lang w:val="es-ES"/>
              <w14:ligatures w14:val="standardContextual"/>
            </w:rPr>
          </w:pPr>
          <w:hyperlink w:anchor="_Toc204719616" w:history="1">
            <w:r w:rsidRPr="007934AC">
              <w:rPr>
                <w:rStyle w:val="Hipervnculo"/>
                <w:rFonts w:eastAsia="Yu Gothic Light"/>
                <w:bCs/>
                <w:noProof/>
                <w:sz w:val="20"/>
                <w:szCs w:val="18"/>
                <w:lang w:val="es-ES"/>
              </w:rPr>
              <w:t>Sección 4 – Documentación</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_Toc204719616 \h </w:instrText>
            </w:r>
            <w:r w:rsidRPr="007934AC">
              <w:rPr>
                <w:noProof/>
                <w:webHidden/>
                <w:sz w:val="20"/>
                <w:szCs w:val="18"/>
              </w:rPr>
            </w:r>
            <w:r w:rsidRPr="007934AC">
              <w:rPr>
                <w:noProof/>
                <w:webHidden/>
                <w:sz w:val="20"/>
                <w:szCs w:val="18"/>
              </w:rPr>
              <w:fldChar w:fldCharType="separate"/>
            </w:r>
            <w:r w:rsidRPr="007934AC">
              <w:rPr>
                <w:noProof/>
                <w:webHidden/>
                <w:sz w:val="20"/>
                <w:szCs w:val="18"/>
              </w:rPr>
              <w:t>28</w:t>
            </w:r>
            <w:r w:rsidRPr="007934AC">
              <w:rPr>
                <w:noProof/>
                <w:webHidden/>
                <w:sz w:val="20"/>
                <w:szCs w:val="18"/>
              </w:rPr>
              <w:fldChar w:fldCharType="end"/>
            </w:r>
          </w:hyperlink>
        </w:p>
        <w:p w14:paraId="232F6828" w14:textId="59330AB5" w:rsidR="007934AC" w:rsidRPr="007934AC" w:rsidRDefault="007934AC">
          <w:pPr>
            <w:pStyle w:val="TDC2"/>
            <w:rPr>
              <w:rFonts w:asciiTheme="minorHAnsi" w:eastAsiaTheme="minorEastAsia" w:hAnsiTheme="minorHAnsi" w:cstheme="minorBidi"/>
              <w:smallCaps w:val="0"/>
              <w:noProof/>
              <w:kern w:val="2"/>
              <w:szCs w:val="22"/>
              <w:lang w:val="es-ES"/>
              <w14:ligatures w14:val="standardContextual"/>
            </w:rPr>
          </w:pPr>
          <w:hyperlink w:anchor="_Toc204719617" w:history="1">
            <w:r w:rsidRPr="007934AC">
              <w:rPr>
                <w:rStyle w:val="Hipervnculo"/>
                <w:rFonts w:eastAsia="Yu Gothic Light"/>
                <w:b/>
                <w:bCs/>
                <w:noProof/>
                <w:sz w:val="20"/>
                <w:szCs w:val="18"/>
                <w:lang w:val="es-ES"/>
              </w:rPr>
              <w:t>4.1 – Documento de Requisitos de Software</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_Toc204719617 \h </w:instrText>
            </w:r>
            <w:r w:rsidRPr="007934AC">
              <w:rPr>
                <w:noProof/>
                <w:webHidden/>
                <w:sz w:val="20"/>
                <w:szCs w:val="18"/>
              </w:rPr>
            </w:r>
            <w:r w:rsidRPr="007934AC">
              <w:rPr>
                <w:noProof/>
                <w:webHidden/>
                <w:sz w:val="20"/>
                <w:szCs w:val="18"/>
              </w:rPr>
              <w:fldChar w:fldCharType="separate"/>
            </w:r>
            <w:r w:rsidRPr="007934AC">
              <w:rPr>
                <w:noProof/>
                <w:webHidden/>
                <w:sz w:val="20"/>
                <w:szCs w:val="18"/>
              </w:rPr>
              <w:t>28</w:t>
            </w:r>
            <w:r w:rsidRPr="007934AC">
              <w:rPr>
                <w:noProof/>
                <w:webHidden/>
                <w:sz w:val="20"/>
                <w:szCs w:val="18"/>
              </w:rPr>
              <w:fldChar w:fldCharType="end"/>
            </w:r>
          </w:hyperlink>
        </w:p>
        <w:p w14:paraId="6CBB80E6" w14:textId="17D70814" w:rsidR="007934AC" w:rsidRPr="007934AC" w:rsidRDefault="007934AC">
          <w:pPr>
            <w:pStyle w:val="TDC2"/>
            <w:rPr>
              <w:rFonts w:asciiTheme="minorHAnsi" w:eastAsiaTheme="minorEastAsia" w:hAnsiTheme="minorHAnsi" w:cstheme="minorBidi"/>
              <w:smallCaps w:val="0"/>
              <w:noProof/>
              <w:kern w:val="2"/>
              <w:szCs w:val="22"/>
              <w:lang w:val="es-ES"/>
              <w14:ligatures w14:val="standardContextual"/>
            </w:rPr>
          </w:pPr>
          <w:hyperlink w:anchor="_Toc204719618" w:history="1">
            <w:r w:rsidRPr="007934AC">
              <w:rPr>
                <w:rStyle w:val="Hipervnculo"/>
                <w:rFonts w:eastAsia="Yu Gothic Light"/>
                <w:b/>
                <w:bCs/>
                <w:noProof/>
                <w:sz w:val="20"/>
                <w:szCs w:val="18"/>
                <w:lang w:val="es-ES"/>
              </w:rPr>
              <w:t>4.2 – Informes de Pruebas de Software</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_Toc204719618 \h </w:instrText>
            </w:r>
            <w:r w:rsidRPr="007934AC">
              <w:rPr>
                <w:noProof/>
                <w:webHidden/>
                <w:sz w:val="20"/>
                <w:szCs w:val="18"/>
              </w:rPr>
            </w:r>
            <w:r w:rsidRPr="007934AC">
              <w:rPr>
                <w:noProof/>
                <w:webHidden/>
                <w:sz w:val="20"/>
                <w:szCs w:val="18"/>
              </w:rPr>
              <w:fldChar w:fldCharType="separate"/>
            </w:r>
            <w:r w:rsidRPr="007934AC">
              <w:rPr>
                <w:noProof/>
                <w:webHidden/>
                <w:sz w:val="20"/>
                <w:szCs w:val="18"/>
              </w:rPr>
              <w:t>29</w:t>
            </w:r>
            <w:r w:rsidRPr="007934AC">
              <w:rPr>
                <w:noProof/>
                <w:webHidden/>
                <w:sz w:val="20"/>
                <w:szCs w:val="18"/>
              </w:rPr>
              <w:fldChar w:fldCharType="end"/>
            </w:r>
          </w:hyperlink>
        </w:p>
        <w:p w14:paraId="704CE47F" w14:textId="38421773" w:rsidR="007934AC" w:rsidRPr="007934AC" w:rsidRDefault="007934AC">
          <w:pPr>
            <w:pStyle w:val="TDC2"/>
            <w:rPr>
              <w:rFonts w:asciiTheme="minorHAnsi" w:eastAsiaTheme="minorEastAsia" w:hAnsiTheme="minorHAnsi" w:cstheme="minorBidi"/>
              <w:smallCaps w:val="0"/>
              <w:noProof/>
              <w:kern w:val="2"/>
              <w:szCs w:val="22"/>
              <w:lang w:val="es-ES"/>
              <w14:ligatures w14:val="standardContextual"/>
            </w:rPr>
          </w:pPr>
          <w:hyperlink w:anchor="_Toc204719619" w:history="1">
            <w:r w:rsidRPr="007934AC">
              <w:rPr>
                <w:rStyle w:val="Hipervnculo"/>
                <w:rFonts w:eastAsia="Yu Gothic Light"/>
                <w:b/>
                <w:bCs/>
                <w:noProof/>
                <w:sz w:val="20"/>
                <w:szCs w:val="18"/>
                <w:lang w:val="es-ES"/>
              </w:rPr>
              <w:t>4.3 – Arquitectura y Diseño de Software</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_Toc204719619 \h </w:instrText>
            </w:r>
            <w:r w:rsidRPr="007934AC">
              <w:rPr>
                <w:noProof/>
                <w:webHidden/>
                <w:sz w:val="20"/>
                <w:szCs w:val="18"/>
              </w:rPr>
            </w:r>
            <w:r w:rsidRPr="007934AC">
              <w:rPr>
                <w:noProof/>
                <w:webHidden/>
                <w:sz w:val="20"/>
                <w:szCs w:val="18"/>
              </w:rPr>
              <w:fldChar w:fldCharType="separate"/>
            </w:r>
            <w:r w:rsidRPr="007934AC">
              <w:rPr>
                <w:noProof/>
                <w:webHidden/>
                <w:sz w:val="20"/>
                <w:szCs w:val="18"/>
              </w:rPr>
              <w:t>30</w:t>
            </w:r>
            <w:r w:rsidRPr="007934AC">
              <w:rPr>
                <w:noProof/>
                <w:webHidden/>
                <w:sz w:val="20"/>
                <w:szCs w:val="18"/>
              </w:rPr>
              <w:fldChar w:fldCharType="end"/>
            </w:r>
          </w:hyperlink>
        </w:p>
        <w:p w14:paraId="50E6E089" w14:textId="0C59EBB6" w:rsidR="007934AC" w:rsidRPr="007934AC" w:rsidRDefault="007934AC">
          <w:pPr>
            <w:pStyle w:val="TDC2"/>
            <w:rPr>
              <w:rFonts w:asciiTheme="minorHAnsi" w:eastAsiaTheme="minorEastAsia" w:hAnsiTheme="minorHAnsi" w:cstheme="minorBidi"/>
              <w:smallCaps w:val="0"/>
              <w:noProof/>
              <w:kern w:val="2"/>
              <w:szCs w:val="22"/>
              <w:lang w:val="es-ES"/>
              <w14:ligatures w14:val="standardContextual"/>
            </w:rPr>
          </w:pPr>
          <w:hyperlink w:anchor="_Toc204719620" w:history="1">
            <w:r w:rsidRPr="007934AC">
              <w:rPr>
                <w:rStyle w:val="Hipervnculo"/>
                <w:rFonts w:eastAsia="Yu Gothic Light"/>
                <w:b/>
                <w:bCs/>
                <w:noProof/>
                <w:sz w:val="20"/>
                <w:szCs w:val="18"/>
                <w:lang w:val="es-ES"/>
              </w:rPr>
              <w:t>4.4 – Documentación de Usuario</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_Toc204719620 \h </w:instrText>
            </w:r>
            <w:r w:rsidRPr="007934AC">
              <w:rPr>
                <w:noProof/>
                <w:webHidden/>
                <w:sz w:val="20"/>
                <w:szCs w:val="18"/>
              </w:rPr>
            </w:r>
            <w:r w:rsidRPr="007934AC">
              <w:rPr>
                <w:noProof/>
                <w:webHidden/>
                <w:sz w:val="20"/>
                <w:szCs w:val="18"/>
              </w:rPr>
              <w:fldChar w:fldCharType="separate"/>
            </w:r>
            <w:r w:rsidRPr="007934AC">
              <w:rPr>
                <w:noProof/>
                <w:webHidden/>
                <w:sz w:val="20"/>
                <w:szCs w:val="18"/>
              </w:rPr>
              <w:t>32</w:t>
            </w:r>
            <w:r w:rsidRPr="007934AC">
              <w:rPr>
                <w:noProof/>
                <w:webHidden/>
                <w:sz w:val="20"/>
                <w:szCs w:val="18"/>
              </w:rPr>
              <w:fldChar w:fldCharType="end"/>
            </w:r>
          </w:hyperlink>
        </w:p>
        <w:p w14:paraId="4440C01C" w14:textId="52D703F5" w:rsidR="007934AC" w:rsidRPr="007934AC" w:rsidRDefault="007934AC">
          <w:pPr>
            <w:pStyle w:val="TDC1"/>
            <w:rPr>
              <w:rFonts w:asciiTheme="minorHAnsi" w:eastAsiaTheme="minorEastAsia" w:hAnsiTheme="minorHAnsi" w:cstheme="minorBidi"/>
              <w:b w:val="0"/>
              <w:caps w:val="0"/>
              <w:noProof/>
              <w:kern w:val="2"/>
              <w:szCs w:val="22"/>
              <w:lang w:val="es-ES"/>
              <w14:ligatures w14:val="standardContextual"/>
            </w:rPr>
          </w:pPr>
          <w:hyperlink w:anchor="_Toc204719621" w:history="1">
            <w:r w:rsidRPr="007934AC">
              <w:rPr>
                <w:rStyle w:val="Hipervnculo"/>
                <w:noProof/>
                <w:sz w:val="20"/>
                <w:szCs w:val="18"/>
                <w:lang w:val="es-ES"/>
              </w:rPr>
              <w:t>Sección 5 – Medición de la Calidad del Software</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_Toc204719621 \h </w:instrText>
            </w:r>
            <w:r w:rsidRPr="007934AC">
              <w:rPr>
                <w:noProof/>
                <w:webHidden/>
                <w:sz w:val="20"/>
                <w:szCs w:val="18"/>
              </w:rPr>
            </w:r>
            <w:r w:rsidRPr="007934AC">
              <w:rPr>
                <w:noProof/>
                <w:webHidden/>
                <w:sz w:val="20"/>
                <w:szCs w:val="18"/>
              </w:rPr>
              <w:fldChar w:fldCharType="separate"/>
            </w:r>
            <w:r w:rsidRPr="007934AC">
              <w:rPr>
                <w:noProof/>
                <w:webHidden/>
                <w:sz w:val="20"/>
                <w:szCs w:val="18"/>
              </w:rPr>
              <w:t>34</w:t>
            </w:r>
            <w:r w:rsidRPr="007934AC">
              <w:rPr>
                <w:noProof/>
                <w:webHidden/>
                <w:sz w:val="20"/>
                <w:szCs w:val="18"/>
              </w:rPr>
              <w:fldChar w:fldCharType="end"/>
            </w:r>
          </w:hyperlink>
        </w:p>
        <w:p w14:paraId="0316D1EF" w14:textId="5E06CA96" w:rsidR="007934AC" w:rsidRPr="007934AC" w:rsidRDefault="007934AC">
          <w:pPr>
            <w:pStyle w:val="TDC1"/>
            <w:rPr>
              <w:rFonts w:asciiTheme="minorHAnsi" w:eastAsiaTheme="minorEastAsia" w:hAnsiTheme="minorHAnsi" w:cstheme="minorBidi"/>
              <w:b w:val="0"/>
              <w:caps w:val="0"/>
              <w:noProof/>
              <w:kern w:val="2"/>
              <w:szCs w:val="22"/>
              <w:lang w:val="es-ES"/>
              <w14:ligatures w14:val="standardContextual"/>
            </w:rPr>
          </w:pPr>
          <w:hyperlink w:anchor="_Toc204719622" w:history="1">
            <w:r w:rsidRPr="007934AC">
              <w:rPr>
                <w:rStyle w:val="Hipervnculo"/>
                <w:noProof/>
                <w:sz w:val="20"/>
                <w:szCs w:val="18"/>
                <w:lang w:val="es-PA"/>
              </w:rPr>
              <w:t>Sección 6 – Capacitación</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_Toc204719622 \h </w:instrText>
            </w:r>
            <w:r w:rsidRPr="007934AC">
              <w:rPr>
                <w:noProof/>
                <w:webHidden/>
                <w:sz w:val="20"/>
                <w:szCs w:val="18"/>
              </w:rPr>
            </w:r>
            <w:r w:rsidRPr="007934AC">
              <w:rPr>
                <w:noProof/>
                <w:webHidden/>
                <w:sz w:val="20"/>
                <w:szCs w:val="18"/>
              </w:rPr>
              <w:fldChar w:fldCharType="separate"/>
            </w:r>
            <w:r w:rsidRPr="007934AC">
              <w:rPr>
                <w:noProof/>
                <w:webHidden/>
                <w:sz w:val="20"/>
                <w:szCs w:val="18"/>
              </w:rPr>
              <w:t>35</w:t>
            </w:r>
            <w:r w:rsidRPr="007934AC">
              <w:rPr>
                <w:noProof/>
                <w:webHidden/>
                <w:sz w:val="20"/>
                <w:szCs w:val="18"/>
              </w:rPr>
              <w:fldChar w:fldCharType="end"/>
            </w:r>
          </w:hyperlink>
        </w:p>
        <w:p w14:paraId="1D80768C" w14:textId="433C5CC6" w:rsidR="007934AC" w:rsidRPr="007934AC" w:rsidRDefault="007934AC">
          <w:pPr>
            <w:pStyle w:val="TDC1"/>
            <w:rPr>
              <w:rFonts w:asciiTheme="minorHAnsi" w:eastAsiaTheme="minorEastAsia" w:hAnsiTheme="minorHAnsi" w:cstheme="minorBidi"/>
              <w:b w:val="0"/>
              <w:caps w:val="0"/>
              <w:noProof/>
              <w:kern w:val="2"/>
              <w:szCs w:val="22"/>
              <w:lang w:val="es-ES"/>
              <w14:ligatures w14:val="standardContextual"/>
            </w:rPr>
          </w:pPr>
          <w:hyperlink w:anchor="_Toc204719623" w:history="1">
            <w:r w:rsidRPr="007934AC">
              <w:rPr>
                <w:rStyle w:val="Hipervnculo"/>
                <w:noProof/>
                <w:sz w:val="20"/>
                <w:szCs w:val="18"/>
                <w:lang w:val="es-ES"/>
              </w:rPr>
              <w:t>Sección 7 – Informe y Resolución de Problemas de SQA</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_Toc204719623 \h </w:instrText>
            </w:r>
            <w:r w:rsidRPr="007934AC">
              <w:rPr>
                <w:noProof/>
                <w:webHidden/>
                <w:sz w:val="20"/>
                <w:szCs w:val="18"/>
              </w:rPr>
            </w:r>
            <w:r w:rsidRPr="007934AC">
              <w:rPr>
                <w:noProof/>
                <w:webHidden/>
                <w:sz w:val="20"/>
                <w:szCs w:val="18"/>
              </w:rPr>
              <w:fldChar w:fldCharType="separate"/>
            </w:r>
            <w:r w:rsidRPr="007934AC">
              <w:rPr>
                <w:noProof/>
                <w:webHidden/>
                <w:sz w:val="20"/>
                <w:szCs w:val="18"/>
              </w:rPr>
              <w:t>36</w:t>
            </w:r>
            <w:r w:rsidRPr="007934AC">
              <w:rPr>
                <w:noProof/>
                <w:webHidden/>
                <w:sz w:val="20"/>
                <w:szCs w:val="18"/>
              </w:rPr>
              <w:fldChar w:fldCharType="end"/>
            </w:r>
          </w:hyperlink>
        </w:p>
        <w:p w14:paraId="64509F98" w14:textId="46FE6BFF" w:rsidR="007934AC" w:rsidRPr="007934AC" w:rsidRDefault="007934AC">
          <w:pPr>
            <w:pStyle w:val="TDC2"/>
            <w:rPr>
              <w:rFonts w:asciiTheme="minorHAnsi" w:eastAsiaTheme="minorEastAsia" w:hAnsiTheme="minorHAnsi" w:cstheme="minorBidi"/>
              <w:smallCaps w:val="0"/>
              <w:noProof/>
              <w:kern w:val="2"/>
              <w:szCs w:val="22"/>
              <w:lang w:val="es-ES"/>
              <w14:ligatures w14:val="standardContextual"/>
            </w:rPr>
          </w:pPr>
          <w:hyperlink w:anchor="_Toc204719624" w:history="1">
            <w:r w:rsidRPr="007934AC">
              <w:rPr>
                <w:rStyle w:val="Hipervnculo"/>
                <w:noProof/>
                <w:sz w:val="20"/>
                <w:szCs w:val="18"/>
                <w:lang w:val="es-ES"/>
              </w:rPr>
              <w:t>7.1 – Incidencias del Proceso de Calidad</w:t>
            </w:r>
            <w:r w:rsidRPr="007934AC">
              <w:rPr>
                <w:noProof/>
                <w:webHidden/>
                <w:sz w:val="20"/>
                <w:szCs w:val="18"/>
              </w:rPr>
              <w:tab/>
            </w:r>
            <w:r w:rsidRPr="007934AC">
              <w:rPr>
                <w:noProof/>
                <w:webHidden/>
                <w:sz w:val="20"/>
                <w:szCs w:val="18"/>
              </w:rPr>
              <w:fldChar w:fldCharType="begin"/>
            </w:r>
            <w:r w:rsidRPr="007934AC">
              <w:rPr>
                <w:noProof/>
                <w:webHidden/>
                <w:sz w:val="20"/>
                <w:szCs w:val="18"/>
              </w:rPr>
              <w:instrText xml:space="preserve"> PAGEREF _Toc204719624 \h </w:instrText>
            </w:r>
            <w:r w:rsidRPr="007934AC">
              <w:rPr>
                <w:noProof/>
                <w:webHidden/>
                <w:sz w:val="20"/>
                <w:szCs w:val="18"/>
              </w:rPr>
            </w:r>
            <w:r w:rsidRPr="007934AC">
              <w:rPr>
                <w:noProof/>
                <w:webHidden/>
                <w:sz w:val="20"/>
                <w:szCs w:val="18"/>
              </w:rPr>
              <w:fldChar w:fldCharType="separate"/>
            </w:r>
            <w:r w:rsidRPr="007934AC">
              <w:rPr>
                <w:noProof/>
                <w:webHidden/>
                <w:sz w:val="20"/>
                <w:szCs w:val="18"/>
              </w:rPr>
              <w:t>36</w:t>
            </w:r>
            <w:r w:rsidRPr="007934AC">
              <w:rPr>
                <w:noProof/>
                <w:webHidden/>
                <w:sz w:val="20"/>
                <w:szCs w:val="18"/>
              </w:rPr>
              <w:fldChar w:fldCharType="end"/>
            </w:r>
          </w:hyperlink>
        </w:p>
        <w:p w14:paraId="135ACB66" w14:textId="040766AF" w:rsidR="005454AB" w:rsidRPr="00334797" w:rsidRDefault="005454AB">
          <w:r w:rsidRPr="00334797">
            <w:rPr>
              <w:b/>
              <w:bCs/>
            </w:rPr>
            <w:fldChar w:fldCharType="end"/>
          </w:r>
        </w:p>
      </w:sdtContent>
    </w:sdt>
    <w:p w14:paraId="3DEB7B62" w14:textId="77777777" w:rsidR="00C25CD0" w:rsidRPr="005454AB" w:rsidRDefault="009A7E51">
      <w:pPr>
        <w:rPr>
          <w:lang w:val="es-ES"/>
        </w:rPr>
      </w:pPr>
      <w:r w:rsidRPr="005454AB">
        <w:rPr>
          <w:lang w:val="es-ES"/>
        </w:rPr>
        <w:br w:type="page"/>
      </w:r>
    </w:p>
    <w:p w14:paraId="0DE93393" w14:textId="77777777" w:rsidR="00C25CD0" w:rsidRPr="004310C2" w:rsidRDefault="009A7E51" w:rsidP="005454AB">
      <w:pPr>
        <w:pStyle w:val="Ttulo1"/>
        <w:rPr>
          <w:lang w:val="es-PA"/>
        </w:rPr>
      </w:pPr>
      <w:bookmarkStart w:id="4" w:name="_Toc204719600"/>
      <w:r w:rsidRPr="004310C2">
        <w:rPr>
          <w:lang w:val="es-PA"/>
        </w:rPr>
        <w:lastRenderedPageBreak/>
        <w:t>Sección 1 – Objetivo</w:t>
      </w:r>
      <w:bookmarkEnd w:id="4"/>
      <w:r w:rsidRPr="004310C2">
        <w:rPr>
          <w:lang w:val="es-PA"/>
        </w:rPr>
        <w:t xml:space="preserve"> </w:t>
      </w:r>
    </w:p>
    <w:p w14:paraId="4A9640A1" w14:textId="77777777" w:rsidR="00C25CD0" w:rsidRPr="00B23C68" w:rsidRDefault="009A7E51">
      <w:pPr>
        <w:tabs>
          <w:tab w:val="left" w:pos="6937"/>
        </w:tabs>
        <w:jc w:val="both"/>
        <w:rPr>
          <w:sz w:val="24"/>
          <w:szCs w:val="24"/>
          <w:lang w:val="es-ES"/>
        </w:rPr>
      </w:pPr>
      <w:r w:rsidRPr="00B23C68">
        <w:rPr>
          <w:sz w:val="24"/>
          <w:szCs w:val="24"/>
          <w:lang w:val="es-ES"/>
        </w:rPr>
        <w:tab/>
      </w:r>
    </w:p>
    <w:p w14:paraId="013A2AF9" w14:textId="12D60588" w:rsidR="00C25CD0" w:rsidRPr="0050550E" w:rsidRDefault="009A7E51">
      <w:pPr>
        <w:jc w:val="both"/>
        <w:rPr>
          <w:lang w:val="es-ES"/>
        </w:rPr>
      </w:pPr>
      <w:r w:rsidRPr="0050550E">
        <w:rPr>
          <w:lang w:val="es-ES"/>
        </w:rPr>
        <w:t xml:space="preserve">El objetivo de este plan es definir el Aseguramiento de la Calidad del Software (SQA) para el proyecto </w:t>
      </w:r>
      <w:proofErr w:type="spellStart"/>
      <w:r w:rsidR="00BF2411" w:rsidRPr="0050550E">
        <w:rPr>
          <w:lang w:val="es-ES"/>
        </w:rPr>
        <w:t>EduGesti</w:t>
      </w:r>
      <w:r w:rsidR="004E591D" w:rsidRPr="0050550E">
        <w:rPr>
          <w:lang w:val="es-ES"/>
        </w:rPr>
        <w:t>o</w:t>
      </w:r>
      <w:r w:rsidR="00BF2411" w:rsidRPr="0050550E">
        <w:rPr>
          <w:lang w:val="es-ES"/>
        </w:rPr>
        <w:t>n</w:t>
      </w:r>
      <w:proofErr w:type="spellEnd"/>
      <w:r w:rsidRPr="0050550E">
        <w:rPr>
          <w:lang w:val="es-ES"/>
        </w:rPr>
        <w:t>. Se establecen las tareas y responsabilidades, se incluyen referencias a documentos y guías para la ejecución de las actividades de SQA, y se proporcionan los estándares, prácticas y convenciones a utilizar, así como las herramientas, técnicas y metodologías necesarias para llevar a cabo y documentar dichas actividades.</w:t>
      </w:r>
    </w:p>
    <w:p w14:paraId="2F8F34B3" w14:textId="77777777" w:rsidR="00C25CD0" w:rsidRPr="00B23C68" w:rsidRDefault="009A7E51">
      <w:pPr>
        <w:pStyle w:val="Ttulo2"/>
        <w:rPr>
          <w:lang w:val="es-ES"/>
        </w:rPr>
      </w:pPr>
      <w:bookmarkStart w:id="5" w:name="_Toc204719601"/>
      <w:r w:rsidRPr="00B23C68">
        <w:rPr>
          <w:lang w:val="es-ES"/>
        </w:rPr>
        <w:t>1.1 – Alcance</w:t>
      </w:r>
      <w:bookmarkEnd w:id="5"/>
    </w:p>
    <w:p w14:paraId="23E5913F" w14:textId="77777777" w:rsidR="00C25CD0" w:rsidRPr="0050550E" w:rsidRDefault="009A7E51">
      <w:pPr>
        <w:jc w:val="both"/>
        <w:rPr>
          <w:color w:val="000000" w:themeColor="text1"/>
          <w:lang w:val="es-ES"/>
        </w:rPr>
      </w:pPr>
      <w:r w:rsidRPr="0050550E">
        <w:rPr>
          <w:color w:val="000000" w:themeColor="text1"/>
          <w:lang w:val="es-ES"/>
        </w:rPr>
        <w:t>El plan establece las actividades SQA a lo largo del ciclo de vida de desarrollo del proyecto.</w:t>
      </w:r>
    </w:p>
    <w:p w14:paraId="3901D12D" w14:textId="77777777" w:rsidR="00C25CD0" w:rsidRPr="0050550E" w:rsidRDefault="009A7E51">
      <w:pPr>
        <w:jc w:val="both"/>
        <w:rPr>
          <w:color w:val="000000" w:themeColor="text1"/>
          <w:lang w:val="es-ES"/>
        </w:rPr>
      </w:pPr>
      <w:r w:rsidRPr="0050550E">
        <w:rPr>
          <w:color w:val="000000" w:themeColor="text1"/>
          <w:lang w:val="es-ES"/>
        </w:rPr>
        <w:t>Este plan asegura que el software y su documentación cumple con los requisitos funcionales, de negocio, y técnicos esperados.</w:t>
      </w:r>
    </w:p>
    <w:p w14:paraId="022DC1FA" w14:textId="77777777" w:rsidR="00C25CD0" w:rsidRPr="00B23C68" w:rsidRDefault="00C25CD0">
      <w:pPr>
        <w:rPr>
          <w:sz w:val="24"/>
          <w:szCs w:val="24"/>
          <w:lang w:val="es-ES"/>
        </w:rPr>
      </w:pPr>
    </w:p>
    <w:p w14:paraId="30775742" w14:textId="77777777" w:rsidR="00C25CD0" w:rsidRPr="007D0EF2" w:rsidRDefault="009A7E51">
      <w:pPr>
        <w:rPr>
          <w:b/>
          <w:color w:val="000000" w:themeColor="text1"/>
          <w:lang w:val="es-ES"/>
        </w:rPr>
      </w:pPr>
      <w:r w:rsidRPr="007D0EF2">
        <w:rPr>
          <w:b/>
          <w:color w:val="000000" w:themeColor="text1"/>
          <w:lang w:val="es-ES"/>
        </w:rPr>
        <w:t>Tabla 1. Actividades del Ciclo de Vida del Software</w:t>
      </w:r>
    </w:p>
    <w:tbl>
      <w:tblPr>
        <w:tblStyle w:val="a1"/>
        <w:tblW w:w="9432" w:type="dxa"/>
        <w:jc w:val="center"/>
        <w:tblLayout w:type="fixed"/>
        <w:tblLook w:val="0000" w:firstRow="0" w:lastRow="0" w:firstColumn="0" w:lastColumn="0" w:noHBand="0" w:noVBand="0"/>
      </w:tblPr>
      <w:tblGrid>
        <w:gridCol w:w="4716"/>
        <w:gridCol w:w="4716"/>
      </w:tblGrid>
      <w:tr w:rsidR="00512010" w:rsidRPr="00B23C68" w14:paraId="0DCA33A6" w14:textId="77777777">
        <w:trPr>
          <w:cantSplit/>
          <w:jc w:val="center"/>
        </w:trPr>
        <w:tc>
          <w:tcPr>
            <w:tcW w:w="4716" w:type="dxa"/>
            <w:tcBorders>
              <w:top w:val="single" w:sz="6" w:space="0" w:color="000000"/>
              <w:left w:val="single" w:sz="6" w:space="0" w:color="000000"/>
              <w:bottom w:val="single" w:sz="6" w:space="0" w:color="000000"/>
              <w:right w:val="single" w:sz="6" w:space="0" w:color="000000"/>
            </w:tcBorders>
            <w:shd w:val="clear" w:color="auto" w:fill="DDDECE"/>
          </w:tcPr>
          <w:p w14:paraId="6D5B44BC" w14:textId="77777777" w:rsidR="00C25CD0" w:rsidRPr="007D0EF2" w:rsidRDefault="009A7E51">
            <w:pPr>
              <w:jc w:val="center"/>
              <w:rPr>
                <w:b/>
                <w:color w:val="000000" w:themeColor="text1"/>
              </w:rPr>
            </w:pPr>
            <w:r w:rsidRPr="007D0EF2">
              <w:rPr>
                <w:b/>
                <w:color w:val="000000" w:themeColor="text1"/>
              </w:rPr>
              <w:t>FASE CVDS</w:t>
            </w:r>
          </w:p>
        </w:tc>
        <w:tc>
          <w:tcPr>
            <w:tcW w:w="4716" w:type="dxa"/>
            <w:tcBorders>
              <w:top w:val="single" w:sz="6" w:space="0" w:color="000000"/>
              <w:left w:val="single" w:sz="6" w:space="0" w:color="000000"/>
              <w:bottom w:val="single" w:sz="6" w:space="0" w:color="000000"/>
              <w:right w:val="single" w:sz="6" w:space="0" w:color="000000"/>
            </w:tcBorders>
            <w:shd w:val="clear" w:color="auto" w:fill="DDDECE"/>
          </w:tcPr>
          <w:p w14:paraId="6168D542" w14:textId="77777777" w:rsidR="00C25CD0" w:rsidRPr="007D0EF2" w:rsidRDefault="009A7E51">
            <w:pPr>
              <w:jc w:val="center"/>
              <w:rPr>
                <w:b/>
                <w:color w:val="000000" w:themeColor="text1"/>
              </w:rPr>
            </w:pPr>
            <w:r w:rsidRPr="007D0EF2">
              <w:rPr>
                <w:b/>
                <w:color w:val="000000" w:themeColor="text1"/>
              </w:rPr>
              <w:t>ACTIVIDAD</w:t>
            </w:r>
          </w:p>
        </w:tc>
      </w:tr>
      <w:tr w:rsidR="00512010" w:rsidRPr="00B23C68" w14:paraId="4A55360D" w14:textId="77777777">
        <w:trPr>
          <w:cantSplit/>
          <w:jc w:val="center"/>
        </w:trPr>
        <w:tc>
          <w:tcPr>
            <w:tcW w:w="4716" w:type="dxa"/>
            <w:vMerge w:val="restart"/>
            <w:tcBorders>
              <w:top w:val="single" w:sz="6" w:space="0" w:color="000000"/>
              <w:left w:val="single" w:sz="6" w:space="0" w:color="000000"/>
              <w:right w:val="single" w:sz="6" w:space="0" w:color="000000"/>
            </w:tcBorders>
            <w:vAlign w:val="center"/>
          </w:tcPr>
          <w:p w14:paraId="212C25A6" w14:textId="77777777" w:rsidR="00C25CD0" w:rsidRPr="0050550E" w:rsidRDefault="009A7E51">
            <w:pPr>
              <w:jc w:val="center"/>
              <w:rPr>
                <w:color w:val="000000" w:themeColor="text1"/>
              </w:rPr>
            </w:pPr>
            <w:r w:rsidRPr="0050550E">
              <w:rPr>
                <w:color w:val="000000" w:themeColor="text1"/>
              </w:rPr>
              <w:t>DEFINICIÓN</w:t>
            </w:r>
          </w:p>
        </w:tc>
        <w:tc>
          <w:tcPr>
            <w:tcW w:w="4716" w:type="dxa"/>
            <w:tcBorders>
              <w:top w:val="single" w:sz="6" w:space="0" w:color="000000"/>
              <w:left w:val="single" w:sz="6" w:space="0" w:color="000000"/>
              <w:bottom w:val="single" w:sz="6" w:space="0" w:color="000000"/>
              <w:right w:val="single" w:sz="6" w:space="0" w:color="000000"/>
            </w:tcBorders>
            <w:vAlign w:val="center"/>
          </w:tcPr>
          <w:p w14:paraId="35AD0994" w14:textId="77777777" w:rsidR="00C25CD0" w:rsidRPr="0050550E" w:rsidRDefault="009A7E51">
            <w:pPr>
              <w:jc w:val="center"/>
              <w:rPr>
                <w:color w:val="000000" w:themeColor="text1"/>
                <w:lang w:val="en-US"/>
              </w:rPr>
            </w:pPr>
            <w:proofErr w:type="spellStart"/>
            <w:r w:rsidRPr="0050550E">
              <w:rPr>
                <w:color w:val="000000" w:themeColor="text1"/>
                <w:lang w:val="en-US"/>
              </w:rPr>
              <w:t>Planificación</w:t>
            </w:r>
            <w:proofErr w:type="spellEnd"/>
            <w:r w:rsidRPr="0050550E">
              <w:rPr>
                <w:color w:val="000000" w:themeColor="text1"/>
                <w:lang w:val="en-US"/>
              </w:rPr>
              <w:t xml:space="preserve"> del Proyecto</w:t>
            </w:r>
          </w:p>
        </w:tc>
      </w:tr>
      <w:tr w:rsidR="00512010" w:rsidRPr="007934AC" w14:paraId="74B78598" w14:textId="77777777">
        <w:trPr>
          <w:cantSplit/>
          <w:trHeight w:val="269"/>
          <w:jc w:val="center"/>
        </w:trPr>
        <w:tc>
          <w:tcPr>
            <w:tcW w:w="4716" w:type="dxa"/>
            <w:vMerge/>
            <w:tcBorders>
              <w:top w:val="single" w:sz="6" w:space="0" w:color="000000"/>
              <w:left w:val="single" w:sz="6" w:space="0" w:color="000000"/>
              <w:right w:val="single" w:sz="6" w:space="0" w:color="000000"/>
            </w:tcBorders>
            <w:vAlign w:val="center"/>
          </w:tcPr>
          <w:p w14:paraId="42076EE8" w14:textId="77777777" w:rsidR="00C25CD0" w:rsidRPr="0050550E" w:rsidRDefault="00C25CD0">
            <w:pPr>
              <w:widowControl w:val="0"/>
              <w:pBdr>
                <w:top w:val="nil"/>
                <w:left w:val="nil"/>
                <w:bottom w:val="nil"/>
                <w:right w:val="nil"/>
                <w:between w:val="nil"/>
              </w:pBdr>
              <w:spacing w:line="276" w:lineRule="auto"/>
              <w:rPr>
                <w:color w:val="000000" w:themeColor="text1"/>
              </w:rPr>
            </w:pPr>
          </w:p>
        </w:tc>
        <w:tc>
          <w:tcPr>
            <w:tcW w:w="4716" w:type="dxa"/>
            <w:tcBorders>
              <w:top w:val="single" w:sz="6" w:space="0" w:color="000000"/>
              <w:left w:val="single" w:sz="6" w:space="0" w:color="000000"/>
              <w:bottom w:val="single" w:sz="6" w:space="0" w:color="000000"/>
              <w:right w:val="single" w:sz="6" w:space="0" w:color="000000"/>
            </w:tcBorders>
            <w:vAlign w:val="center"/>
          </w:tcPr>
          <w:p w14:paraId="3236A07C" w14:textId="77777777" w:rsidR="00C25CD0" w:rsidRPr="0050550E" w:rsidRDefault="009A7E51">
            <w:pPr>
              <w:jc w:val="center"/>
              <w:rPr>
                <w:color w:val="000000" w:themeColor="text1"/>
                <w:lang w:val="es-ES"/>
              </w:rPr>
            </w:pPr>
            <w:r w:rsidRPr="0050550E">
              <w:rPr>
                <w:color w:val="000000" w:themeColor="text1"/>
                <w:lang w:val="es-ES"/>
              </w:rPr>
              <w:t>Entorno de Desarrollo de Software</w:t>
            </w:r>
          </w:p>
        </w:tc>
      </w:tr>
      <w:tr w:rsidR="00512010" w:rsidRPr="00B23C68" w14:paraId="558C44A2" w14:textId="77777777">
        <w:trPr>
          <w:cantSplit/>
          <w:jc w:val="center"/>
        </w:trPr>
        <w:tc>
          <w:tcPr>
            <w:tcW w:w="4716" w:type="dxa"/>
            <w:vMerge/>
            <w:tcBorders>
              <w:top w:val="single" w:sz="6" w:space="0" w:color="000000"/>
              <w:left w:val="single" w:sz="6" w:space="0" w:color="000000"/>
              <w:right w:val="single" w:sz="6" w:space="0" w:color="000000"/>
            </w:tcBorders>
            <w:vAlign w:val="center"/>
          </w:tcPr>
          <w:p w14:paraId="3F8CFC2C" w14:textId="77777777" w:rsidR="00C25CD0" w:rsidRPr="0050550E" w:rsidRDefault="00C25CD0">
            <w:pPr>
              <w:widowControl w:val="0"/>
              <w:pBdr>
                <w:top w:val="nil"/>
                <w:left w:val="nil"/>
                <w:bottom w:val="nil"/>
                <w:right w:val="nil"/>
                <w:between w:val="nil"/>
              </w:pBdr>
              <w:spacing w:line="276" w:lineRule="auto"/>
              <w:rPr>
                <w:color w:val="000000" w:themeColor="text1"/>
                <w:lang w:val="es-ES"/>
              </w:rPr>
            </w:pPr>
          </w:p>
        </w:tc>
        <w:tc>
          <w:tcPr>
            <w:tcW w:w="4716" w:type="dxa"/>
            <w:tcBorders>
              <w:top w:val="single" w:sz="6" w:space="0" w:color="000000"/>
              <w:left w:val="single" w:sz="6" w:space="0" w:color="000000"/>
              <w:bottom w:val="single" w:sz="6" w:space="0" w:color="000000"/>
              <w:right w:val="single" w:sz="6" w:space="0" w:color="000000"/>
            </w:tcBorders>
            <w:vAlign w:val="center"/>
          </w:tcPr>
          <w:p w14:paraId="1EB309D0" w14:textId="77777777" w:rsidR="00C25CD0" w:rsidRPr="0050550E" w:rsidRDefault="009A7E51">
            <w:pPr>
              <w:jc w:val="center"/>
              <w:rPr>
                <w:color w:val="000000" w:themeColor="text1"/>
                <w:lang w:val="en-US"/>
              </w:rPr>
            </w:pPr>
            <w:proofErr w:type="spellStart"/>
            <w:r w:rsidRPr="0050550E">
              <w:rPr>
                <w:color w:val="000000" w:themeColor="text1"/>
                <w:lang w:val="en-US"/>
              </w:rPr>
              <w:t>Análisis</w:t>
            </w:r>
            <w:proofErr w:type="spellEnd"/>
            <w:r w:rsidRPr="0050550E">
              <w:rPr>
                <w:color w:val="000000" w:themeColor="text1"/>
                <w:lang w:val="en-US"/>
              </w:rPr>
              <w:t xml:space="preserve"> de </w:t>
            </w:r>
            <w:proofErr w:type="spellStart"/>
            <w:r w:rsidRPr="0050550E">
              <w:rPr>
                <w:color w:val="000000" w:themeColor="text1"/>
                <w:lang w:val="en-US"/>
              </w:rPr>
              <w:t>Requisitos</w:t>
            </w:r>
            <w:proofErr w:type="spellEnd"/>
          </w:p>
        </w:tc>
      </w:tr>
      <w:tr w:rsidR="00512010" w:rsidRPr="00B23C68" w14:paraId="44FC0800" w14:textId="77777777">
        <w:trPr>
          <w:cantSplit/>
          <w:jc w:val="center"/>
        </w:trPr>
        <w:tc>
          <w:tcPr>
            <w:tcW w:w="4716" w:type="dxa"/>
            <w:vMerge w:val="restart"/>
            <w:tcBorders>
              <w:top w:val="single" w:sz="6" w:space="0" w:color="000000"/>
              <w:left w:val="single" w:sz="6" w:space="0" w:color="000000"/>
              <w:right w:val="single" w:sz="6" w:space="0" w:color="000000"/>
            </w:tcBorders>
            <w:vAlign w:val="center"/>
          </w:tcPr>
          <w:p w14:paraId="0131CD0D" w14:textId="77777777" w:rsidR="00C25CD0" w:rsidRPr="0050550E" w:rsidRDefault="009A7E51">
            <w:pPr>
              <w:jc w:val="center"/>
              <w:rPr>
                <w:color w:val="000000" w:themeColor="text1"/>
              </w:rPr>
            </w:pPr>
            <w:r w:rsidRPr="0050550E">
              <w:rPr>
                <w:color w:val="000000" w:themeColor="text1"/>
              </w:rPr>
              <w:t>DISEÑO</w:t>
            </w:r>
          </w:p>
        </w:tc>
        <w:tc>
          <w:tcPr>
            <w:tcW w:w="4716" w:type="dxa"/>
            <w:tcBorders>
              <w:top w:val="single" w:sz="6" w:space="0" w:color="000000"/>
              <w:left w:val="single" w:sz="6" w:space="0" w:color="000000"/>
              <w:bottom w:val="single" w:sz="6" w:space="0" w:color="000000"/>
              <w:right w:val="single" w:sz="6" w:space="0" w:color="000000"/>
            </w:tcBorders>
            <w:vAlign w:val="center"/>
          </w:tcPr>
          <w:p w14:paraId="6E942929" w14:textId="77777777" w:rsidR="00C25CD0" w:rsidRPr="0050550E" w:rsidRDefault="009A7E51">
            <w:pPr>
              <w:jc w:val="center"/>
              <w:rPr>
                <w:color w:val="000000" w:themeColor="text1"/>
                <w:lang w:val="en-US"/>
              </w:rPr>
            </w:pPr>
            <w:proofErr w:type="spellStart"/>
            <w:r w:rsidRPr="0050550E">
              <w:rPr>
                <w:color w:val="000000" w:themeColor="text1"/>
                <w:lang w:val="en-US"/>
              </w:rPr>
              <w:t>Diseño</w:t>
            </w:r>
            <w:proofErr w:type="spellEnd"/>
            <w:r w:rsidRPr="0050550E">
              <w:rPr>
                <w:color w:val="000000" w:themeColor="text1"/>
                <w:lang w:val="en-US"/>
              </w:rPr>
              <w:t xml:space="preserve"> del Sistema</w:t>
            </w:r>
          </w:p>
        </w:tc>
      </w:tr>
      <w:tr w:rsidR="00512010" w:rsidRPr="00B23C68" w14:paraId="7DE14D76" w14:textId="77777777">
        <w:trPr>
          <w:cantSplit/>
          <w:jc w:val="center"/>
        </w:trPr>
        <w:tc>
          <w:tcPr>
            <w:tcW w:w="4716" w:type="dxa"/>
            <w:vMerge/>
            <w:tcBorders>
              <w:top w:val="single" w:sz="6" w:space="0" w:color="000000"/>
              <w:left w:val="single" w:sz="6" w:space="0" w:color="000000"/>
              <w:right w:val="single" w:sz="6" w:space="0" w:color="000000"/>
            </w:tcBorders>
            <w:vAlign w:val="center"/>
          </w:tcPr>
          <w:p w14:paraId="13CBC1FE" w14:textId="77777777" w:rsidR="00C25CD0" w:rsidRPr="0050550E" w:rsidRDefault="00C25CD0">
            <w:pPr>
              <w:widowControl w:val="0"/>
              <w:pBdr>
                <w:top w:val="nil"/>
                <w:left w:val="nil"/>
                <w:bottom w:val="nil"/>
                <w:right w:val="nil"/>
                <w:between w:val="nil"/>
              </w:pBdr>
              <w:spacing w:line="276" w:lineRule="auto"/>
              <w:rPr>
                <w:color w:val="000000" w:themeColor="text1"/>
              </w:rPr>
            </w:pPr>
          </w:p>
        </w:tc>
        <w:tc>
          <w:tcPr>
            <w:tcW w:w="4716" w:type="dxa"/>
            <w:tcBorders>
              <w:top w:val="single" w:sz="6" w:space="0" w:color="000000"/>
              <w:left w:val="single" w:sz="6" w:space="0" w:color="000000"/>
              <w:bottom w:val="single" w:sz="6" w:space="0" w:color="000000"/>
              <w:right w:val="single" w:sz="6" w:space="0" w:color="000000"/>
            </w:tcBorders>
            <w:vAlign w:val="center"/>
          </w:tcPr>
          <w:p w14:paraId="0ADDE686" w14:textId="77777777" w:rsidR="00C25CD0" w:rsidRPr="0050550E" w:rsidRDefault="009A7E51">
            <w:pPr>
              <w:jc w:val="center"/>
              <w:rPr>
                <w:color w:val="000000" w:themeColor="text1"/>
                <w:lang w:val="en-US"/>
              </w:rPr>
            </w:pPr>
            <w:proofErr w:type="spellStart"/>
            <w:r w:rsidRPr="0050550E">
              <w:rPr>
                <w:color w:val="000000" w:themeColor="text1"/>
                <w:lang w:val="en-US"/>
              </w:rPr>
              <w:t>Análisis</w:t>
            </w:r>
            <w:proofErr w:type="spellEnd"/>
            <w:r w:rsidRPr="0050550E">
              <w:rPr>
                <w:color w:val="000000" w:themeColor="text1"/>
                <w:lang w:val="en-US"/>
              </w:rPr>
              <w:t xml:space="preserve"> de </w:t>
            </w:r>
            <w:proofErr w:type="spellStart"/>
            <w:r w:rsidRPr="0050550E">
              <w:rPr>
                <w:color w:val="000000" w:themeColor="text1"/>
                <w:lang w:val="en-US"/>
              </w:rPr>
              <w:t>Requisitos</w:t>
            </w:r>
            <w:proofErr w:type="spellEnd"/>
          </w:p>
        </w:tc>
      </w:tr>
      <w:tr w:rsidR="00512010" w:rsidRPr="00B23C68" w14:paraId="3B4C929A" w14:textId="77777777">
        <w:trPr>
          <w:cantSplit/>
          <w:jc w:val="center"/>
        </w:trPr>
        <w:tc>
          <w:tcPr>
            <w:tcW w:w="4716" w:type="dxa"/>
            <w:vMerge/>
            <w:tcBorders>
              <w:top w:val="single" w:sz="6" w:space="0" w:color="000000"/>
              <w:left w:val="single" w:sz="6" w:space="0" w:color="000000"/>
              <w:right w:val="single" w:sz="6" w:space="0" w:color="000000"/>
            </w:tcBorders>
            <w:vAlign w:val="center"/>
          </w:tcPr>
          <w:p w14:paraId="47659D34" w14:textId="77777777" w:rsidR="00C25CD0" w:rsidRPr="0050550E" w:rsidRDefault="00C25CD0">
            <w:pPr>
              <w:widowControl w:val="0"/>
              <w:pBdr>
                <w:top w:val="nil"/>
                <w:left w:val="nil"/>
                <w:bottom w:val="nil"/>
                <w:right w:val="nil"/>
                <w:between w:val="nil"/>
              </w:pBdr>
              <w:spacing w:line="276" w:lineRule="auto"/>
              <w:rPr>
                <w:color w:val="000000" w:themeColor="text1"/>
              </w:rPr>
            </w:pPr>
          </w:p>
        </w:tc>
        <w:tc>
          <w:tcPr>
            <w:tcW w:w="4716" w:type="dxa"/>
            <w:tcBorders>
              <w:top w:val="single" w:sz="6" w:space="0" w:color="000000"/>
              <w:left w:val="single" w:sz="6" w:space="0" w:color="000000"/>
              <w:bottom w:val="single" w:sz="6" w:space="0" w:color="000000"/>
              <w:right w:val="single" w:sz="6" w:space="0" w:color="000000"/>
            </w:tcBorders>
            <w:vAlign w:val="center"/>
          </w:tcPr>
          <w:p w14:paraId="204CBF1E" w14:textId="77777777" w:rsidR="00C25CD0" w:rsidRPr="0050550E" w:rsidRDefault="009A7E51">
            <w:pPr>
              <w:jc w:val="center"/>
              <w:rPr>
                <w:color w:val="000000" w:themeColor="text1"/>
                <w:lang w:val="en-US"/>
              </w:rPr>
            </w:pPr>
            <w:proofErr w:type="spellStart"/>
            <w:r w:rsidRPr="0050550E">
              <w:rPr>
                <w:color w:val="000000" w:themeColor="text1"/>
                <w:lang w:val="en-US"/>
              </w:rPr>
              <w:t>Diseño</w:t>
            </w:r>
            <w:proofErr w:type="spellEnd"/>
            <w:r w:rsidRPr="0050550E">
              <w:rPr>
                <w:color w:val="000000" w:themeColor="text1"/>
                <w:lang w:val="en-US"/>
              </w:rPr>
              <w:t xml:space="preserve"> del Software</w:t>
            </w:r>
          </w:p>
        </w:tc>
      </w:tr>
      <w:tr w:rsidR="00512010" w:rsidRPr="00B23C68" w14:paraId="77778EF8" w14:textId="77777777">
        <w:trPr>
          <w:cantSplit/>
          <w:trHeight w:val="282"/>
          <w:jc w:val="center"/>
        </w:trPr>
        <w:tc>
          <w:tcPr>
            <w:tcW w:w="4716" w:type="dxa"/>
            <w:tcBorders>
              <w:top w:val="single" w:sz="6" w:space="0" w:color="000000"/>
              <w:left w:val="single" w:sz="6" w:space="0" w:color="000000"/>
              <w:bottom w:val="single" w:sz="6" w:space="0" w:color="000000"/>
              <w:right w:val="single" w:sz="6" w:space="0" w:color="000000"/>
            </w:tcBorders>
            <w:vAlign w:val="center"/>
          </w:tcPr>
          <w:p w14:paraId="03A0FA56" w14:textId="77777777" w:rsidR="00C25CD0" w:rsidRPr="0050550E" w:rsidRDefault="009A7E51">
            <w:pPr>
              <w:jc w:val="center"/>
              <w:rPr>
                <w:color w:val="000000" w:themeColor="text1"/>
              </w:rPr>
            </w:pPr>
            <w:r w:rsidRPr="0050550E">
              <w:rPr>
                <w:color w:val="000000" w:themeColor="text1"/>
              </w:rPr>
              <w:t>DESARROLLO</w:t>
            </w:r>
          </w:p>
        </w:tc>
        <w:tc>
          <w:tcPr>
            <w:tcW w:w="4716" w:type="dxa"/>
            <w:tcBorders>
              <w:top w:val="single" w:sz="6" w:space="0" w:color="000000"/>
              <w:left w:val="single" w:sz="6" w:space="0" w:color="000000"/>
              <w:bottom w:val="single" w:sz="6" w:space="0" w:color="000000"/>
              <w:right w:val="single" w:sz="6" w:space="0" w:color="000000"/>
            </w:tcBorders>
            <w:vAlign w:val="center"/>
          </w:tcPr>
          <w:p w14:paraId="51B0674B" w14:textId="77777777" w:rsidR="00C25CD0" w:rsidRPr="0050550E" w:rsidRDefault="009A7E51">
            <w:pPr>
              <w:jc w:val="center"/>
              <w:rPr>
                <w:color w:val="000000" w:themeColor="text1"/>
                <w:lang w:val="en-US"/>
              </w:rPr>
            </w:pPr>
            <w:proofErr w:type="spellStart"/>
            <w:r w:rsidRPr="0050550E">
              <w:rPr>
                <w:color w:val="000000" w:themeColor="text1"/>
                <w:lang w:val="en-US"/>
              </w:rPr>
              <w:t>Pruebas</w:t>
            </w:r>
            <w:proofErr w:type="spellEnd"/>
            <w:r w:rsidRPr="0050550E">
              <w:rPr>
                <w:color w:val="000000" w:themeColor="text1"/>
                <w:lang w:val="en-US"/>
              </w:rPr>
              <w:t xml:space="preserve"> </w:t>
            </w:r>
            <w:proofErr w:type="spellStart"/>
            <w:r w:rsidRPr="0050550E">
              <w:rPr>
                <w:color w:val="000000" w:themeColor="text1"/>
                <w:lang w:val="en-US"/>
              </w:rPr>
              <w:t>Unitarias</w:t>
            </w:r>
            <w:proofErr w:type="spellEnd"/>
          </w:p>
        </w:tc>
      </w:tr>
      <w:tr w:rsidR="00512010" w:rsidRPr="007934AC" w14:paraId="009198A7" w14:textId="77777777">
        <w:trPr>
          <w:cantSplit/>
          <w:jc w:val="center"/>
        </w:trPr>
        <w:tc>
          <w:tcPr>
            <w:tcW w:w="4716" w:type="dxa"/>
            <w:vMerge w:val="restart"/>
            <w:tcBorders>
              <w:top w:val="single" w:sz="6" w:space="0" w:color="000000"/>
              <w:left w:val="single" w:sz="6" w:space="0" w:color="000000"/>
              <w:right w:val="single" w:sz="6" w:space="0" w:color="000000"/>
            </w:tcBorders>
            <w:vAlign w:val="center"/>
          </w:tcPr>
          <w:p w14:paraId="40B4C16C" w14:textId="77777777" w:rsidR="00C25CD0" w:rsidRPr="0050550E" w:rsidRDefault="009A7E51">
            <w:pPr>
              <w:jc w:val="center"/>
              <w:rPr>
                <w:color w:val="000000" w:themeColor="text1"/>
              </w:rPr>
            </w:pPr>
            <w:r w:rsidRPr="0050550E">
              <w:rPr>
                <w:color w:val="000000" w:themeColor="text1"/>
              </w:rPr>
              <w:t>PRUEBA</w:t>
            </w:r>
          </w:p>
        </w:tc>
        <w:tc>
          <w:tcPr>
            <w:tcW w:w="4716" w:type="dxa"/>
            <w:tcBorders>
              <w:top w:val="single" w:sz="6" w:space="0" w:color="000000"/>
              <w:left w:val="single" w:sz="6" w:space="0" w:color="000000"/>
              <w:bottom w:val="single" w:sz="6" w:space="0" w:color="000000"/>
              <w:right w:val="single" w:sz="6" w:space="0" w:color="000000"/>
            </w:tcBorders>
            <w:vAlign w:val="center"/>
          </w:tcPr>
          <w:p w14:paraId="716D137D" w14:textId="77777777" w:rsidR="00C25CD0" w:rsidRPr="0050550E" w:rsidRDefault="009A7E51">
            <w:pPr>
              <w:jc w:val="center"/>
              <w:rPr>
                <w:color w:val="000000" w:themeColor="text1"/>
                <w:lang w:val="es-ES"/>
              </w:rPr>
            </w:pPr>
            <w:r w:rsidRPr="0050550E">
              <w:rPr>
                <w:color w:val="000000" w:themeColor="text1"/>
                <w:lang w:val="es-ES"/>
              </w:rPr>
              <w:t>Pruebas de Integración y Regresión</w:t>
            </w:r>
          </w:p>
        </w:tc>
      </w:tr>
      <w:tr w:rsidR="00512010" w:rsidRPr="007934AC" w14:paraId="295E4505" w14:textId="77777777">
        <w:trPr>
          <w:cantSplit/>
          <w:jc w:val="center"/>
        </w:trPr>
        <w:tc>
          <w:tcPr>
            <w:tcW w:w="4716" w:type="dxa"/>
            <w:vMerge/>
            <w:tcBorders>
              <w:top w:val="single" w:sz="6" w:space="0" w:color="000000"/>
              <w:left w:val="single" w:sz="6" w:space="0" w:color="000000"/>
              <w:right w:val="single" w:sz="6" w:space="0" w:color="000000"/>
            </w:tcBorders>
            <w:vAlign w:val="center"/>
          </w:tcPr>
          <w:p w14:paraId="6C99E40E" w14:textId="77777777" w:rsidR="00C25CD0" w:rsidRPr="0050550E" w:rsidRDefault="00C25CD0">
            <w:pPr>
              <w:widowControl w:val="0"/>
              <w:pBdr>
                <w:top w:val="nil"/>
                <w:left w:val="nil"/>
                <w:bottom w:val="nil"/>
                <w:right w:val="nil"/>
                <w:between w:val="nil"/>
              </w:pBdr>
              <w:spacing w:line="276" w:lineRule="auto"/>
              <w:rPr>
                <w:color w:val="000000" w:themeColor="text1"/>
                <w:lang w:val="es-ES"/>
              </w:rPr>
            </w:pPr>
          </w:p>
        </w:tc>
        <w:tc>
          <w:tcPr>
            <w:tcW w:w="4716" w:type="dxa"/>
            <w:tcBorders>
              <w:top w:val="single" w:sz="6" w:space="0" w:color="000000"/>
              <w:left w:val="single" w:sz="6" w:space="0" w:color="000000"/>
              <w:bottom w:val="single" w:sz="6" w:space="0" w:color="000000"/>
              <w:right w:val="single" w:sz="6" w:space="0" w:color="000000"/>
            </w:tcBorders>
            <w:vAlign w:val="center"/>
          </w:tcPr>
          <w:p w14:paraId="66CEDF6D" w14:textId="77777777" w:rsidR="00C25CD0" w:rsidRPr="0050550E" w:rsidRDefault="009A7E51">
            <w:pPr>
              <w:jc w:val="center"/>
              <w:rPr>
                <w:color w:val="000000" w:themeColor="text1"/>
                <w:lang w:val="es-ES"/>
              </w:rPr>
            </w:pPr>
            <w:r w:rsidRPr="0050550E">
              <w:rPr>
                <w:color w:val="000000" w:themeColor="text1"/>
                <w:lang w:val="es-ES"/>
              </w:rPr>
              <w:t>Pruebas de Verificación y Validación</w:t>
            </w:r>
          </w:p>
        </w:tc>
      </w:tr>
      <w:tr w:rsidR="00512010" w:rsidRPr="007934AC" w14:paraId="40A96A13" w14:textId="77777777">
        <w:trPr>
          <w:cantSplit/>
          <w:jc w:val="center"/>
        </w:trPr>
        <w:tc>
          <w:tcPr>
            <w:tcW w:w="4716" w:type="dxa"/>
            <w:vMerge w:val="restart"/>
            <w:tcBorders>
              <w:top w:val="single" w:sz="6" w:space="0" w:color="000000"/>
              <w:left w:val="single" w:sz="6" w:space="0" w:color="000000"/>
              <w:right w:val="single" w:sz="6" w:space="0" w:color="000000"/>
            </w:tcBorders>
            <w:vAlign w:val="center"/>
          </w:tcPr>
          <w:p w14:paraId="208AA44A" w14:textId="77777777" w:rsidR="00C25CD0" w:rsidRPr="0050550E" w:rsidRDefault="009A7E51">
            <w:pPr>
              <w:jc w:val="center"/>
              <w:rPr>
                <w:color w:val="000000" w:themeColor="text1"/>
              </w:rPr>
            </w:pPr>
            <w:r w:rsidRPr="0050550E">
              <w:rPr>
                <w:color w:val="000000" w:themeColor="text1"/>
              </w:rPr>
              <w:t>DESPLIEGUE/RELEASE</w:t>
            </w:r>
          </w:p>
        </w:tc>
        <w:tc>
          <w:tcPr>
            <w:tcW w:w="4716" w:type="dxa"/>
            <w:tcBorders>
              <w:top w:val="single" w:sz="6" w:space="0" w:color="000000"/>
              <w:left w:val="single" w:sz="6" w:space="0" w:color="000000"/>
              <w:bottom w:val="single" w:sz="6" w:space="0" w:color="000000"/>
              <w:right w:val="single" w:sz="6" w:space="0" w:color="000000"/>
            </w:tcBorders>
            <w:vAlign w:val="center"/>
          </w:tcPr>
          <w:p w14:paraId="01CD6BB3" w14:textId="77777777" w:rsidR="00C25CD0" w:rsidRPr="0050550E" w:rsidRDefault="009A7E51">
            <w:pPr>
              <w:jc w:val="center"/>
              <w:rPr>
                <w:color w:val="000000" w:themeColor="text1"/>
                <w:lang w:val="es-ES"/>
              </w:rPr>
            </w:pPr>
            <w:r w:rsidRPr="0050550E">
              <w:rPr>
                <w:color w:val="000000" w:themeColor="text1"/>
                <w:lang w:val="es-ES"/>
              </w:rPr>
              <w:t>Preparación del Software para su Uso</w:t>
            </w:r>
          </w:p>
        </w:tc>
      </w:tr>
      <w:tr w:rsidR="00512010" w:rsidRPr="00B23C68" w14:paraId="72BD93C8" w14:textId="77777777" w:rsidTr="00512010">
        <w:trPr>
          <w:cantSplit/>
          <w:trHeight w:val="59"/>
          <w:jc w:val="center"/>
        </w:trPr>
        <w:tc>
          <w:tcPr>
            <w:tcW w:w="4716" w:type="dxa"/>
            <w:vMerge/>
            <w:tcBorders>
              <w:top w:val="single" w:sz="6" w:space="0" w:color="000000"/>
              <w:left w:val="single" w:sz="6" w:space="0" w:color="000000"/>
              <w:right w:val="single" w:sz="6" w:space="0" w:color="000000"/>
            </w:tcBorders>
            <w:vAlign w:val="center"/>
          </w:tcPr>
          <w:p w14:paraId="3E572FA6" w14:textId="77777777" w:rsidR="00C25CD0" w:rsidRPr="0050550E" w:rsidRDefault="00C25CD0">
            <w:pPr>
              <w:widowControl w:val="0"/>
              <w:pBdr>
                <w:top w:val="nil"/>
                <w:left w:val="nil"/>
                <w:bottom w:val="nil"/>
                <w:right w:val="nil"/>
                <w:between w:val="nil"/>
              </w:pBdr>
              <w:spacing w:line="276" w:lineRule="auto"/>
              <w:rPr>
                <w:color w:val="000000" w:themeColor="text1"/>
                <w:lang w:val="es-ES"/>
              </w:rPr>
            </w:pPr>
          </w:p>
        </w:tc>
        <w:tc>
          <w:tcPr>
            <w:tcW w:w="4716" w:type="dxa"/>
            <w:tcBorders>
              <w:top w:val="single" w:sz="6" w:space="0" w:color="000000"/>
              <w:left w:val="single" w:sz="6" w:space="0" w:color="000000"/>
              <w:bottom w:val="single" w:sz="6" w:space="0" w:color="000000"/>
              <w:right w:val="single" w:sz="6" w:space="0" w:color="000000"/>
            </w:tcBorders>
            <w:vAlign w:val="center"/>
          </w:tcPr>
          <w:p w14:paraId="31CBCE7E" w14:textId="77777777" w:rsidR="00C25CD0" w:rsidRPr="0050550E" w:rsidRDefault="009A7E51">
            <w:pPr>
              <w:jc w:val="center"/>
              <w:rPr>
                <w:color w:val="000000" w:themeColor="text1"/>
                <w:lang w:val="en-US"/>
              </w:rPr>
            </w:pPr>
            <w:proofErr w:type="spellStart"/>
            <w:r w:rsidRPr="0050550E">
              <w:rPr>
                <w:color w:val="000000" w:themeColor="text1"/>
                <w:lang w:val="en-US"/>
              </w:rPr>
              <w:t>Preparación</w:t>
            </w:r>
            <w:proofErr w:type="spellEnd"/>
            <w:r w:rsidRPr="0050550E">
              <w:rPr>
                <w:color w:val="000000" w:themeColor="text1"/>
                <w:lang w:val="en-US"/>
              </w:rPr>
              <w:t xml:space="preserve"> de </w:t>
            </w:r>
            <w:proofErr w:type="spellStart"/>
            <w:r w:rsidRPr="0050550E">
              <w:rPr>
                <w:color w:val="000000" w:themeColor="text1"/>
                <w:lang w:val="en-US"/>
              </w:rPr>
              <w:t>Transición</w:t>
            </w:r>
            <w:proofErr w:type="spellEnd"/>
          </w:p>
        </w:tc>
      </w:tr>
      <w:tr w:rsidR="00512010" w:rsidRPr="007934AC" w14:paraId="6DB2B17D" w14:textId="77777777">
        <w:trPr>
          <w:cantSplit/>
          <w:trHeight w:val="273"/>
          <w:jc w:val="center"/>
        </w:trPr>
        <w:tc>
          <w:tcPr>
            <w:tcW w:w="4716" w:type="dxa"/>
            <w:tcBorders>
              <w:top w:val="single" w:sz="6" w:space="0" w:color="000000"/>
              <w:left w:val="single" w:sz="6" w:space="0" w:color="000000"/>
              <w:bottom w:val="single" w:sz="6" w:space="0" w:color="000000"/>
              <w:right w:val="single" w:sz="6" w:space="0" w:color="000000"/>
            </w:tcBorders>
            <w:vAlign w:val="center"/>
          </w:tcPr>
          <w:p w14:paraId="6DDB61F4" w14:textId="77777777" w:rsidR="00C25CD0" w:rsidRPr="0050550E" w:rsidRDefault="009A7E51">
            <w:pPr>
              <w:jc w:val="center"/>
              <w:rPr>
                <w:color w:val="000000" w:themeColor="text1"/>
              </w:rPr>
            </w:pPr>
            <w:r w:rsidRPr="0050550E">
              <w:rPr>
                <w:color w:val="000000" w:themeColor="text1"/>
              </w:rPr>
              <w:t>MANTENIMIENTO</w:t>
            </w:r>
          </w:p>
        </w:tc>
        <w:tc>
          <w:tcPr>
            <w:tcW w:w="4716" w:type="dxa"/>
            <w:tcBorders>
              <w:top w:val="single" w:sz="6" w:space="0" w:color="000000"/>
              <w:left w:val="single" w:sz="6" w:space="0" w:color="000000"/>
              <w:bottom w:val="single" w:sz="6" w:space="0" w:color="000000"/>
              <w:right w:val="single" w:sz="6" w:space="0" w:color="000000"/>
            </w:tcBorders>
            <w:vAlign w:val="center"/>
          </w:tcPr>
          <w:p w14:paraId="1449C90D" w14:textId="77777777" w:rsidR="00C25CD0" w:rsidRPr="0050550E" w:rsidRDefault="009A7E51">
            <w:pPr>
              <w:jc w:val="center"/>
              <w:rPr>
                <w:color w:val="000000" w:themeColor="text1"/>
                <w:lang w:val="es-ES"/>
              </w:rPr>
            </w:pPr>
            <w:r w:rsidRPr="0050550E">
              <w:rPr>
                <w:color w:val="000000" w:themeColor="text1"/>
                <w:lang w:val="es-ES"/>
              </w:rPr>
              <w:t>Mantenimiento a lo largo del Ciclo de Vida</w:t>
            </w:r>
          </w:p>
        </w:tc>
      </w:tr>
    </w:tbl>
    <w:p w14:paraId="7B500A55" w14:textId="77777777" w:rsidR="00C25CD0" w:rsidRPr="00B23C68" w:rsidRDefault="00C25CD0">
      <w:pPr>
        <w:rPr>
          <w:color w:val="000000" w:themeColor="text1"/>
          <w:sz w:val="24"/>
          <w:szCs w:val="24"/>
          <w:lang w:val="es-ES"/>
        </w:rPr>
      </w:pPr>
    </w:p>
    <w:p w14:paraId="48A95DE2" w14:textId="77777777" w:rsidR="00C25CD0" w:rsidRPr="00B23C68" w:rsidRDefault="009A7E51">
      <w:pPr>
        <w:pStyle w:val="Ttulo2"/>
        <w:rPr>
          <w:lang w:val="es-ES"/>
        </w:rPr>
      </w:pPr>
      <w:bookmarkStart w:id="6" w:name="_Toc204719602"/>
      <w:r w:rsidRPr="00B23C68">
        <w:rPr>
          <w:lang w:val="es-ES"/>
        </w:rPr>
        <w:t>1.2 – Panorámica del Sistema</w:t>
      </w:r>
      <w:bookmarkEnd w:id="6"/>
    </w:p>
    <w:p w14:paraId="24837C72" w14:textId="77777777" w:rsidR="00C25CD0" w:rsidRPr="00B23C68" w:rsidRDefault="00C25CD0">
      <w:pPr>
        <w:rPr>
          <w:sz w:val="24"/>
          <w:szCs w:val="24"/>
          <w:lang w:val="es-ES"/>
        </w:rPr>
      </w:pPr>
    </w:p>
    <w:p w14:paraId="163B3C25" w14:textId="09F9C90E" w:rsidR="00C25CD0" w:rsidRPr="0050550E" w:rsidRDefault="003437FA">
      <w:pPr>
        <w:rPr>
          <w:i/>
          <w:color w:val="000000" w:themeColor="text1"/>
          <w:lang w:val="es-ES"/>
        </w:rPr>
      </w:pPr>
      <w:proofErr w:type="spellStart"/>
      <w:r w:rsidRPr="0050550E">
        <w:rPr>
          <w:color w:val="000000" w:themeColor="text1"/>
          <w:lang w:val="es-ES"/>
        </w:rPr>
        <w:t>EduGestion</w:t>
      </w:r>
      <w:proofErr w:type="spellEnd"/>
      <w:r w:rsidRPr="0050550E">
        <w:rPr>
          <w:color w:val="000000" w:themeColor="text1"/>
          <w:lang w:val="es-ES"/>
        </w:rPr>
        <w:t xml:space="preserve"> es una plataforma web para la gestión académica integral. Permite registrar estudiantes, docentes y cursos, gestionar calificaciones, y generar reportes académicos. El sistema está diseñado con arquitectura MVC, estilo cliente-servidor y utiliza servicios </w:t>
      </w:r>
      <w:proofErr w:type="spellStart"/>
      <w:r w:rsidRPr="0050550E">
        <w:rPr>
          <w:color w:val="000000" w:themeColor="text1"/>
          <w:lang w:val="es-ES"/>
        </w:rPr>
        <w:t>RESTful</w:t>
      </w:r>
      <w:proofErr w:type="spellEnd"/>
      <w:r w:rsidRPr="0050550E">
        <w:rPr>
          <w:color w:val="000000" w:themeColor="text1"/>
          <w:lang w:val="es-ES"/>
        </w:rPr>
        <w:t>. No presenta dependencias críticas con otros sistemas externos más allá del servidor institucional donde será desplegado.</w:t>
      </w:r>
    </w:p>
    <w:p w14:paraId="79C95243" w14:textId="77777777" w:rsidR="00284EF6" w:rsidRPr="00B23C68" w:rsidRDefault="00284EF6" w:rsidP="002B26CE">
      <w:pPr>
        <w:rPr>
          <w:b/>
          <w:sz w:val="24"/>
          <w:szCs w:val="24"/>
          <w:lang w:val="es-ES"/>
        </w:rPr>
      </w:pPr>
    </w:p>
    <w:p w14:paraId="254B80E6" w14:textId="752E7428" w:rsidR="00284EF6" w:rsidRDefault="009A7E51" w:rsidP="00B23C68">
      <w:pPr>
        <w:rPr>
          <w:b/>
          <w:sz w:val="28"/>
          <w:szCs w:val="28"/>
          <w:lang w:val="es-ES"/>
        </w:rPr>
      </w:pPr>
      <w:r w:rsidRPr="00B23C68">
        <w:rPr>
          <w:b/>
          <w:sz w:val="28"/>
          <w:szCs w:val="28"/>
          <w:lang w:val="es-ES"/>
        </w:rPr>
        <w:t>1.3 – Definiciones y Acrónimos</w:t>
      </w:r>
    </w:p>
    <w:p w14:paraId="0DA262F1" w14:textId="77777777" w:rsidR="0050550E" w:rsidRPr="00B23C68" w:rsidRDefault="0050550E" w:rsidP="00B23C68">
      <w:pPr>
        <w:rPr>
          <w:del w:id="7" w:author="EMANUEL GONZALEZ" w:date="2025-07-28T21:54:00Z" w16du:dateUtc="2025-07-29T02:54:00Z"/>
          <w:b/>
          <w:sz w:val="28"/>
          <w:szCs w:val="28"/>
          <w:lang w:val="es-ES"/>
        </w:rPr>
      </w:pPr>
    </w:p>
    <w:p w14:paraId="1AA1A1BC" w14:textId="038EBC11" w:rsidR="00C25CD0" w:rsidRPr="0050550E" w:rsidRDefault="00BD45A2" w:rsidP="002B26CE">
      <w:pPr>
        <w:rPr>
          <w:lang w:val="es-PA"/>
        </w:rPr>
      </w:pPr>
      <w:r w:rsidRPr="0050550E">
        <w:rPr>
          <w:lang w:val="es-PA"/>
        </w:rPr>
        <w:t xml:space="preserve">• SQA: Software </w:t>
      </w:r>
      <w:proofErr w:type="spellStart"/>
      <w:r w:rsidRPr="0050550E">
        <w:rPr>
          <w:lang w:val="es-PA"/>
        </w:rPr>
        <w:t>Quality</w:t>
      </w:r>
      <w:proofErr w:type="spellEnd"/>
      <w:r w:rsidRPr="0050550E">
        <w:rPr>
          <w:lang w:val="es-PA"/>
        </w:rPr>
        <w:t xml:space="preserve"> </w:t>
      </w:r>
      <w:proofErr w:type="spellStart"/>
      <w:r w:rsidRPr="0050550E">
        <w:rPr>
          <w:lang w:val="es-PA"/>
        </w:rPr>
        <w:t>Assurance</w:t>
      </w:r>
      <w:proofErr w:type="spellEnd"/>
      <w:r w:rsidRPr="0050550E">
        <w:rPr>
          <w:lang w:val="es-PA"/>
        </w:rPr>
        <w:br/>
        <w:t>• CVDS: Ciclo de Vida del Desarrollo de Software</w:t>
      </w:r>
      <w:r w:rsidRPr="0050550E">
        <w:rPr>
          <w:lang w:val="es-PA"/>
        </w:rPr>
        <w:br/>
        <w:t>• RF: Requisito Funcional</w:t>
      </w:r>
      <w:r w:rsidRPr="0050550E">
        <w:rPr>
          <w:lang w:val="es-PA"/>
        </w:rPr>
        <w:br/>
        <w:t>• RNF: Requisito No Funcional</w:t>
      </w:r>
      <w:r w:rsidRPr="0050550E">
        <w:rPr>
          <w:lang w:val="es-PA"/>
        </w:rPr>
        <w:br/>
        <w:t xml:space="preserve">• SCM: Software </w:t>
      </w:r>
      <w:proofErr w:type="spellStart"/>
      <w:r w:rsidRPr="0050550E">
        <w:rPr>
          <w:lang w:val="es-PA"/>
        </w:rPr>
        <w:t>Configuration</w:t>
      </w:r>
      <w:proofErr w:type="spellEnd"/>
      <w:r w:rsidRPr="0050550E">
        <w:rPr>
          <w:lang w:val="es-PA"/>
        </w:rPr>
        <w:t xml:space="preserve"> Management</w:t>
      </w:r>
      <w:r w:rsidRPr="0050550E">
        <w:rPr>
          <w:lang w:val="es-PA"/>
        </w:rPr>
        <w:br/>
        <w:t>• CRUD: Crear, Leer, Actualizar, Eliminar</w:t>
      </w:r>
      <w:r w:rsidRPr="0050550E">
        <w:rPr>
          <w:lang w:val="es-PA"/>
        </w:rPr>
        <w:br/>
        <w:t>• MVC: Modelo Vista Controlador</w:t>
      </w:r>
    </w:p>
    <w:p w14:paraId="45C666AA" w14:textId="61773CE5" w:rsidR="00C25CD0" w:rsidRPr="00B23C68" w:rsidRDefault="009A7E51">
      <w:pPr>
        <w:pStyle w:val="Ttulo2"/>
        <w:rPr>
          <w:lang w:val="es-ES"/>
        </w:rPr>
      </w:pPr>
      <w:bookmarkStart w:id="8" w:name="_Toc204719603"/>
      <w:r w:rsidRPr="00B23C68">
        <w:rPr>
          <w:lang w:val="es-ES"/>
        </w:rPr>
        <w:t>1.</w:t>
      </w:r>
      <w:r w:rsidR="00BD45A2" w:rsidRPr="00B23C68">
        <w:rPr>
          <w:lang w:val="es-ES"/>
        </w:rPr>
        <w:t>4</w:t>
      </w:r>
      <w:r w:rsidRPr="00B23C68">
        <w:rPr>
          <w:lang w:val="es-ES"/>
        </w:rPr>
        <w:t xml:space="preserve"> – Relación con otros Planes</w:t>
      </w:r>
      <w:bookmarkEnd w:id="8"/>
    </w:p>
    <w:p w14:paraId="6E39D1CD" w14:textId="77777777" w:rsidR="001C66CC" w:rsidRPr="0050550E" w:rsidRDefault="001C66CC" w:rsidP="001C66CC">
      <w:pPr>
        <w:rPr>
          <w:color w:val="000000" w:themeColor="text1"/>
          <w:lang w:val="es-ES"/>
        </w:rPr>
      </w:pPr>
      <w:r w:rsidRPr="0050550E">
        <w:rPr>
          <w:color w:val="000000" w:themeColor="text1"/>
          <w:lang w:val="es-ES"/>
        </w:rPr>
        <w:t>Este documento hace referencia directa a los siguientes planes y entregables del proyecto:</w:t>
      </w:r>
    </w:p>
    <w:p w14:paraId="3B3292B8" w14:textId="77777777" w:rsidR="001C66CC" w:rsidRPr="0050550E" w:rsidRDefault="001C66CC" w:rsidP="001C66CC">
      <w:pPr>
        <w:rPr>
          <w:color w:val="000000" w:themeColor="text1"/>
          <w:lang w:val="es-ES"/>
        </w:rPr>
      </w:pPr>
      <w:r w:rsidRPr="0050550E">
        <w:rPr>
          <w:color w:val="000000" w:themeColor="text1"/>
          <w:lang w:val="es-ES"/>
        </w:rPr>
        <w:t>- Plan de Desarrollo de Software (versión 1.0 – 2025-06-28)</w:t>
      </w:r>
    </w:p>
    <w:p w14:paraId="1E337064" w14:textId="77777777" w:rsidR="001C66CC" w:rsidRPr="0050550E" w:rsidRDefault="001C66CC" w:rsidP="001C66CC">
      <w:pPr>
        <w:rPr>
          <w:color w:val="000000" w:themeColor="text1"/>
          <w:lang w:val="es-ES"/>
        </w:rPr>
      </w:pPr>
      <w:r w:rsidRPr="0050550E">
        <w:rPr>
          <w:color w:val="000000" w:themeColor="text1"/>
          <w:lang w:val="es-ES"/>
        </w:rPr>
        <w:t>- Plan de Implementación (versión 1.0)</w:t>
      </w:r>
    </w:p>
    <w:p w14:paraId="366B741C" w14:textId="77777777" w:rsidR="001C66CC" w:rsidRPr="0050550E" w:rsidRDefault="001C66CC" w:rsidP="001C66CC">
      <w:pPr>
        <w:rPr>
          <w:color w:val="000000" w:themeColor="text1"/>
          <w:lang w:val="es-ES"/>
        </w:rPr>
      </w:pPr>
      <w:r w:rsidRPr="0050550E">
        <w:rPr>
          <w:color w:val="000000" w:themeColor="text1"/>
          <w:lang w:val="es-ES"/>
        </w:rPr>
        <w:lastRenderedPageBreak/>
        <w:t xml:space="preserve">- Plan de Software </w:t>
      </w:r>
      <w:proofErr w:type="spellStart"/>
      <w:r w:rsidRPr="0050550E">
        <w:rPr>
          <w:color w:val="000000" w:themeColor="text1"/>
          <w:lang w:val="es-ES"/>
        </w:rPr>
        <w:t>Configuration</w:t>
      </w:r>
      <w:proofErr w:type="spellEnd"/>
      <w:r w:rsidRPr="0050550E">
        <w:rPr>
          <w:color w:val="000000" w:themeColor="text1"/>
          <w:lang w:val="es-ES"/>
        </w:rPr>
        <w:t xml:space="preserve"> Management</w:t>
      </w:r>
    </w:p>
    <w:p w14:paraId="53523076" w14:textId="77777777" w:rsidR="001C66CC" w:rsidRPr="0050550E" w:rsidRDefault="001C66CC" w:rsidP="001C66CC">
      <w:pPr>
        <w:rPr>
          <w:color w:val="000000" w:themeColor="text1"/>
          <w:lang w:val="es-ES"/>
        </w:rPr>
      </w:pPr>
      <w:r w:rsidRPr="0050550E">
        <w:rPr>
          <w:color w:val="000000" w:themeColor="text1"/>
          <w:lang w:val="es-ES"/>
        </w:rPr>
        <w:t>- Documento de Requisitos de Software (SRS)</w:t>
      </w:r>
    </w:p>
    <w:p w14:paraId="1319F3FD" w14:textId="77777777" w:rsidR="001C66CC" w:rsidRPr="0050550E" w:rsidRDefault="001C66CC" w:rsidP="001C66CC">
      <w:pPr>
        <w:rPr>
          <w:color w:val="000000" w:themeColor="text1"/>
          <w:lang w:val="es-ES"/>
        </w:rPr>
      </w:pPr>
      <w:r w:rsidRPr="0050550E">
        <w:rPr>
          <w:color w:val="000000" w:themeColor="text1"/>
          <w:lang w:val="es-ES"/>
        </w:rPr>
        <w:t>- Documento de Diseño de Software</w:t>
      </w:r>
    </w:p>
    <w:p w14:paraId="65B1F192" w14:textId="77777777" w:rsidR="001C66CC" w:rsidRPr="0050550E" w:rsidRDefault="001C66CC" w:rsidP="001C66CC">
      <w:pPr>
        <w:rPr>
          <w:color w:val="000000" w:themeColor="text1"/>
          <w:lang w:val="es-ES"/>
        </w:rPr>
      </w:pPr>
      <w:r w:rsidRPr="0050550E">
        <w:rPr>
          <w:color w:val="000000" w:themeColor="text1"/>
          <w:lang w:val="es-ES"/>
        </w:rPr>
        <w:t>- Matriz de Trazabilidad de Requisitos</w:t>
      </w:r>
    </w:p>
    <w:p w14:paraId="15FC2191" w14:textId="01CE8763" w:rsidR="001C66CC" w:rsidRPr="0050550E" w:rsidRDefault="001C66CC" w:rsidP="001C66CC">
      <w:pPr>
        <w:rPr>
          <w:sz w:val="16"/>
          <w:szCs w:val="16"/>
          <w:lang w:val="es-ES"/>
        </w:rPr>
      </w:pPr>
      <w:r w:rsidRPr="0050550E">
        <w:rPr>
          <w:color w:val="000000" w:themeColor="text1"/>
          <w:lang w:val="es-ES"/>
        </w:rPr>
        <w:t>- Minutas de Reuniones del proyecto</w:t>
      </w:r>
    </w:p>
    <w:p w14:paraId="5D48C30E" w14:textId="7DC24953" w:rsidR="00C25CD0" w:rsidRPr="004E5D0E" w:rsidRDefault="009A7E51" w:rsidP="002B26CE">
      <w:pPr>
        <w:pStyle w:val="Ttulo1"/>
        <w:rPr>
          <w:lang w:val="es-ES"/>
        </w:rPr>
      </w:pPr>
      <w:bookmarkStart w:id="9" w:name="_Toc204719604"/>
      <w:r w:rsidRPr="004E5D0E">
        <w:rPr>
          <w:lang w:val="es-ES"/>
        </w:rPr>
        <w:t>Sección 2 – SQA Management</w:t>
      </w:r>
      <w:bookmarkEnd w:id="9"/>
    </w:p>
    <w:p w14:paraId="4B6FD6F6" w14:textId="23077598" w:rsidR="00C25CD0" w:rsidRPr="004E5D0E" w:rsidRDefault="009A7E51">
      <w:pPr>
        <w:pStyle w:val="Ttulo2"/>
        <w:rPr>
          <w:lang w:val="es-ES"/>
        </w:rPr>
      </w:pPr>
      <w:bookmarkStart w:id="10" w:name="_Toc204719605"/>
      <w:r w:rsidRPr="004E5D0E">
        <w:rPr>
          <w:lang w:val="es-ES"/>
        </w:rPr>
        <w:t xml:space="preserve">2.1 – Estructura Organizacional </w:t>
      </w:r>
      <w:r w:rsidR="005D35B0" w:rsidRPr="004E5D0E">
        <w:rPr>
          <w:lang w:val="es-ES"/>
        </w:rPr>
        <w:t>SQ</w:t>
      </w:r>
      <w:bookmarkEnd w:id="10"/>
    </w:p>
    <w:p w14:paraId="77908FBC" w14:textId="77777777" w:rsidR="008F6476" w:rsidRPr="008F6476" w:rsidRDefault="008F6476" w:rsidP="008F6476">
      <w:pPr>
        <w:rPr>
          <w:lang w:val="es-ES"/>
        </w:rPr>
      </w:pPr>
    </w:p>
    <w:p w14:paraId="555D09EE" w14:textId="2AEFFE37" w:rsidR="00C25CD0" w:rsidRPr="008F6476" w:rsidRDefault="008F6476">
      <w:pPr>
        <w:rPr>
          <w:color w:val="000000" w:themeColor="text1"/>
          <w:lang w:val="es-ES"/>
        </w:rPr>
      </w:pPr>
      <w:r w:rsidRPr="008F6476">
        <w:rPr>
          <w:color w:val="000000" w:themeColor="text1"/>
          <w:lang w:val="es-ES"/>
        </w:rPr>
        <w:t xml:space="preserve">El equipo SQA interactúa con el </w:t>
      </w:r>
      <w:proofErr w:type="spellStart"/>
      <w:r w:rsidRPr="008F6476">
        <w:rPr>
          <w:color w:val="000000" w:themeColor="text1"/>
          <w:lang w:val="es-ES"/>
        </w:rPr>
        <w:t>Tester</w:t>
      </w:r>
      <w:proofErr w:type="spellEnd"/>
      <w:r w:rsidRPr="008F6476">
        <w:rPr>
          <w:color w:val="000000" w:themeColor="text1"/>
          <w:lang w:val="es-ES"/>
        </w:rPr>
        <w:t xml:space="preserve"> QA, desarrolladores y analistas para la revisión de entregables. El </w:t>
      </w:r>
      <w:r w:rsidR="003332B5" w:rsidRPr="008F6476">
        <w:rPr>
          <w:color w:val="000000" w:themeColor="text1"/>
          <w:lang w:val="es-ES"/>
        </w:rPr>
        <w:t>jefe</w:t>
      </w:r>
      <w:r w:rsidRPr="008F6476">
        <w:rPr>
          <w:color w:val="000000" w:themeColor="text1"/>
          <w:lang w:val="es-ES"/>
        </w:rPr>
        <w:t xml:space="preserve"> de Proyecto delega funciones y tiene autoridad para liberar productos. Los conflictos se escalan al </w:t>
      </w:r>
      <w:r w:rsidR="003332B5" w:rsidRPr="008F6476">
        <w:rPr>
          <w:color w:val="000000" w:themeColor="text1"/>
          <w:lang w:val="es-ES"/>
        </w:rPr>
        <w:t>jefe</w:t>
      </w:r>
      <w:r w:rsidRPr="008F6476">
        <w:rPr>
          <w:color w:val="000000" w:themeColor="text1"/>
          <w:lang w:val="es-ES"/>
        </w:rPr>
        <w:t xml:space="preserve"> de Proyecto y se resuelven con base en las minutas.</w:t>
      </w:r>
    </w:p>
    <w:p w14:paraId="215CA1B3" w14:textId="77777777" w:rsidR="008F6476" w:rsidRPr="004E5D0E" w:rsidRDefault="008F6476">
      <w:pPr>
        <w:rPr>
          <w:color w:val="808080"/>
          <w:lang w:val="es-ES"/>
        </w:rPr>
      </w:pPr>
    </w:p>
    <w:p w14:paraId="6D52D882" w14:textId="342BDD60" w:rsidR="00C25CD0" w:rsidRPr="00963E9B" w:rsidRDefault="009A7E51">
      <w:pPr>
        <w:rPr>
          <w:b/>
          <w:color w:val="000000" w:themeColor="text1"/>
          <w:lang w:val="es-ES"/>
        </w:rPr>
      </w:pPr>
      <w:r w:rsidRPr="00963E9B">
        <w:rPr>
          <w:b/>
          <w:color w:val="000000" w:themeColor="text1"/>
          <w:lang w:val="es-ES"/>
        </w:rPr>
        <w:t xml:space="preserve">Figura 1. </w:t>
      </w:r>
      <w:r w:rsidR="00963E9B" w:rsidRPr="00963E9B">
        <w:rPr>
          <w:b/>
          <w:color w:val="000000" w:themeColor="text1"/>
          <w:lang w:val="es-ES"/>
        </w:rPr>
        <w:t xml:space="preserve">Estructura organizacional del proyecto </w:t>
      </w:r>
      <w:proofErr w:type="spellStart"/>
      <w:r w:rsidR="00963E9B" w:rsidRPr="00963E9B">
        <w:rPr>
          <w:b/>
          <w:color w:val="000000" w:themeColor="text1"/>
          <w:lang w:val="es-ES"/>
        </w:rPr>
        <w:t>EduGestion</w:t>
      </w:r>
      <w:proofErr w:type="spellEnd"/>
    </w:p>
    <w:p w14:paraId="336CBA58" w14:textId="77777777" w:rsidR="00EE0D41" w:rsidRPr="00963E9B" w:rsidRDefault="00EE0D41">
      <w:pPr>
        <w:rPr>
          <w:b/>
          <w:color w:val="000000" w:themeColor="text1"/>
          <w:lang w:val="es-ES"/>
        </w:rPr>
      </w:pPr>
    </w:p>
    <w:p w14:paraId="1E48E665" w14:textId="1D08303F" w:rsidR="00C25CD0" w:rsidRDefault="00D44EA6">
      <w:r>
        <w:rPr>
          <w:noProof/>
        </w:rPr>
        <w:drawing>
          <wp:inline distT="0" distB="0" distL="0" distR="0" wp14:anchorId="7E693525" wp14:editId="476225C0">
            <wp:extent cx="6380457" cy="3088257"/>
            <wp:effectExtent l="0" t="0" r="1905" b="0"/>
            <wp:docPr id="141031724"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724" name="Imagen 2" descr="Diagrama&#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2500" cy="3094086"/>
                    </a:xfrm>
                    <a:prstGeom prst="rect">
                      <a:avLst/>
                    </a:prstGeom>
                    <a:noFill/>
                    <a:ln>
                      <a:noFill/>
                    </a:ln>
                  </pic:spPr>
                </pic:pic>
              </a:graphicData>
            </a:graphic>
          </wp:inline>
        </w:drawing>
      </w:r>
    </w:p>
    <w:p w14:paraId="6DBB6B35" w14:textId="77777777" w:rsidR="00C25CD0" w:rsidRDefault="00C25CD0"/>
    <w:p w14:paraId="09D2A474" w14:textId="1660C3AE" w:rsidR="00C25CD0" w:rsidRDefault="00C25CD0">
      <w:pPr>
        <w:rPr>
          <w:b/>
          <w:color w:val="000000" w:themeColor="text1"/>
          <w:lang w:val="es-ES"/>
        </w:rPr>
      </w:pPr>
    </w:p>
    <w:p w14:paraId="45EB439E" w14:textId="77777777" w:rsidR="00251EED" w:rsidRDefault="00251EED">
      <w:pPr>
        <w:rPr>
          <w:b/>
          <w:color w:val="000000" w:themeColor="text1"/>
          <w:lang w:val="es-ES"/>
        </w:rPr>
      </w:pPr>
    </w:p>
    <w:p w14:paraId="78626702" w14:textId="77777777" w:rsidR="00251EED" w:rsidRDefault="00251EED">
      <w:pPr>
        <w:rPr>
          <w:b/>
          <w:color w:val="000000" w:themeColor="text1"/>
          <w:lang w:val="es-ES"/>
        </w:rPr>
      </w:pPr>
    </w:p>
    <w:p w14:paraId="6ADA8B61" w14:textId="77777777" w:rsidR="00251EED" w:rsidRDefault="00251EED">
      <w:pPr>
        <w:rPr>
          <w:b/>
          <w:color w:val="000000" w:themeColor="text1"/>
          <w:lang w:val="es-ES"/>
        </w:rPr>
      </w:pPr>
    </w:p>
    <w:p w14:paraId="7D432D73" w14:textId="77777777" w:rsidR="00251EED" w:rsidRDefault="00251EED">
      <w:pPr>
        <w:rPr>
          <w:b/>
          <w:color w:val="000000" w:themeColor="text1"/>
          <w:lang w:val="es-ES"/>
        </w:rPr>
      </w:pPr>
    </w:p>
    <w:p w14:paraId="699A598F" w14:textId="06AAB77A" w:rsidR="00C25CD0" w:rsidRDefault="009A7E51">
      <w:pPr>
        <w:rPr>
          <w:b/>
          <w:color w:val="000000" w:themeColor="text1"/>
          <w:lang w:val="es-ES"/>
        </w:rPr>
      </w:pPr>
      <w:r w:rsidRPr="00EE0D41">
        <w:rPr>
          <w:b/>
          <w:color w:val="000000" w:themeColor="text1"/>
          <w:lang w:val="es-ES"/>
        </w:rPr>
        <w:t>Tabla 2. Equipo de SQA (Roles y Responsabilidades)</w:t>
      </w:r>
    </w:p>
    <w:tbl>
      <w:tblPr>
        <w:tblStyle w:val="Tablaconcuadrcula"/>
        <w:tblW w:w="0" w:type="auto"/>
        <w:tblLook w:val="04A0" w:firstRow="1" w:lastRow="0" w:firstColumn="1" w:lastColumn="0" w:noHBand="0" w:noVBand="1"/>
      </w:tblPr>
      <w:tblGrid>
        <w:gridCol w:w="2876"/>
        <w:gridCol w:w="2081"/>
        <w:gridCol w:w="3673"/>
      </w:tblGrid>
      <w:tr w:rsidR="00874781" w:rsidRPr="00B92487" w14:paraId="33777A38" w14:textId="77777777" w:rsidTr="00874781">
        <w:tc>
          <w:tcPr>
            <w:tcW w:w="2876" w:type="dxa"/>
            <w:shd w:val="clear" w:color="auto" w:fill="DDDECE"/>
          </w:tcPr>
          <w:p w14:paraId="76B401B2" w14:textId="77777777" w:rsidR="00874781" w:rsidRPr="00B92487" w:rsidRDefault="00874781" w:rsidP="00724B62">
            <w:pPr>
              <w:rPr>
                <w:b/>
                <w:bCs/>
              </w:rPr>
            </w:pPr>
            <w:r w:rsidRPr="00B92487">
              <w:rPr>
                <w:b/>
                <w:bCs/>
              </w:rPr>
              <w:t>Rol</w:t>
            </w:r>
          </w:p>
        </w:tc>
        <w:tc>
          <w:tcPr>
            <w:tcW w:w="2081" w:type="dxa"/>
            <w:shd w:val="clear" w:color="auto" w:fill="DDDECE"/>
          </w:tcPr>
          <w:p w14:paraId="72B1F269" w14:textId="77777777" w:rsidR="00874781" w:rsidRPr="00B92487" w:rsidRDefault="00874781" w:rsidP="00724B62">
            <w:pPr>
              <w:rPr>
                <w:b/>
                <w:bCs/>
              </w:rPr>
            </w:pPr>
            <w:proofErr w:type="spellStart"/>
            <w:r w:rsidRPr="00B92487">
              <w:rPr>
                <w:b/>
                <w:bCs/>
              </w:rPr>
              <w:t>Asignado</w:t>
            </w:r>
            <w:proofErr w:type="spellEnd"/>
          </w:p>
        </w:tc>
        <w:tc>
          <w:tcPr>
            <w:tcW w:w="3673" w:type="dxa"/>
            <w:shd w:val="clear" w:color="auto" w:fill="DDDECE"/>
          </w:tcPr>
          <w:p w14:paraId="2FADA3F3" w14:textId="77777777" w:rsidR="00874781" w:rsidRPr="00B92487" w:rsidRDefault="00874781" w:rsidP="00724B62">
            <w:pPr>
              <w:rPr>
                <w:b/>
                <w:bCs/>
              </w:rPr>
            </w:pPr>
            <w:proofErr w:type="spellStart"/>
            <w:r w:rsidRPr="00B92487">
              <w:rPr>
                <w:b/>
                <w:bCs/>
              </w:rPr>
              <w:t>Responsabilidades</w:t>
            </w:r>
            <w:proofErr w:type="spellEnd"/>
          </w:p>
        </w:tc>
      </w:tr>
      <w:tr w:rsidR="00874781" w:rsidRPr="007934AC" w14:paraId="28FBD4E7" w14:textId="77777777" w:rsidTr="00724B62">
        <w:tc>
          <w:tcPr>
            <w:tcW w:w="2876" w:type="dxa"/>
          </w:tcPr>
          <w:p w14:paraId="09988120" w14:textId="77777777" w:rsidR="00874781" w:rsidRPr="00B92487" w:rsidRDefault="00874781" w:rsidP="00724B62">
            <w:proofErr w:type="spellStart"/>
            <w:r w:rsidRPr="00B92487">
              <w:t>Coordinador</w:t>
            </w:r>
            <w:proofErr w:type="spellEnd"/>
            <w:r w:rsidRPr="00B92487">
              <w:t xml:space="preserve"> de Calidad</w:t>
            </w:r>
          </w:p>
        </w:tc>
        <w:tc>
          <w:tcPr>
            <w:tcW w:w="2081" w:type="dxa"/>
          </w:tcPr>
          <w:p w14:paraId="3A9E66BE" w14:textId="77777777" w:rsidR="00874781" w:rsidRPr="00B92487" w:rsidRDefault="00874781" w:rsidP="00724B62">
            <w:r>
              <w:t>Fernando Lezcano</w:t>
            </w:r>
          </w:p>
        </w:tc>
        <w:tc>
          <w:tcPr>
            <w:tcW w:w="3673" w:type="dxa"/>
          </w:tcPr>
          <w:p w14:paraId="69D850C0" w14:textId="77777777" w:rsidR="00874781" w:rsidRDefault="00874781" w:rsidP="00874781">
            <w:pPr>
              <w:pStyle w:val="Prrafodelista"/>
              <w:numPr>
                <w:ilvl w:val="0"/>
                <w:numId w:val="14"/>
              </w:numPr>
              <w:jc w:val="both"/>
              <w:rPr>
                <w:lang w:val="es-ES"/>
              </w:rPr>
            </w:pPr>
            <w:r w:rsidRPr="00264BF5">
              <w:rPr>
                <w:lang w:val="es-ES"/>
              </w:rPr>
              <w:t xml:space="preserve">Asegura que las actividades de calidad se planifiquen, coordinen y ejecuten en todos los grupos. </w:t>
            </w:r>
          </w:p>
          <w:p w14:paraId="2A9ECBC4" w14:textId="77777777" w:rsidR="00874781" w:rsidRPr="00264BF5" w:rsidRDefault="00874781" w:rsidP="00874781">
            <w:pPr>
              <w:pStyle w:val="Prrafodelista"/>
              <w:numPr>
                <w:ilvl w:val="0"/>
                <w:numId w:val="14"/>
              </w:numPr>
              <w:jc w:val="both"/>
              <w:rPr>
                <w:lang w:val="es-ES"/>
              </w:rPr>
            </w:pPr>
            <w:r w:rsidRPr="00264BF5">
              <w:rPr>
                <w:lang w:val="es-ES"/>
              </w:rPr>
              <w:t>Supervisa la aplicación general del plan SQA.</w:t>
            </w:r>
          </w:p>
        </w:tc>
      </w:tr>
      <w:tr w:rsidR="00874781" w:rsidRPr="007934AC" w14:paraId="17EA1812" w14:textId="77777777" w:rsidTr="00724B62">
        <w:tc>
          <w:tcPr>
            <w:tcW w:w="2876" w:type="dxa"/>
          </w:tcPr>
          <w:p w14:paraId="60236C52" w14:textId="77777777" w:rsidR="00874781" w:rsidRPr="00B92487" w:rsidRDefault="00874781" w:rsidP="00724B62">
            <w:pPr>
              <w:rPr>
                <w:lang w:val="es-ES"/>
              </w:rPr>
            </w:pPr>
            <w:r w:rsidRPr="00B92487">
              <w:rPr>
                <w:lang w:val="es-ES"/>
              </w:rPr>
              <w:t>Líder de Evaluación de Requisitos y Gestión</w:t>
            </w:r>
          </w:p>
        </w:tc>
        <w:tc>
          <w:tcPr>
            <w:tcW w:w="2081" w:type="dxa"/>
          </w:tcPr>
          <w:p w14:paraId="49FF6DCA" w14:textId="77777777" w:rsidR="00874781" w:rsidRPr="00E515B5" w:rsidRDefault="00874781" w:rsidP="00724B62">
            <w:pPr>
              <w:spacing w:after="200" w:line="276" w:lineRule="auto"/>
              <w:rPr>
                <w:lang w:val="es-419"/>
              </w:rPr>
            </w:pPr>
            <w:r w:rsidRPr="00E515B5">
              <w:rPr>
                <w:lang w:val="es-419"/>
              </w:rPr>
              <w:t>Edgar Lorenzo</w:t>
            </w:r>
          </w:p>
        </w:tc>
        <w:tc>
          <w:tcPr>
            <w:tcW w:w="3673" w:type="dxa"/>
          </w:tcPr>
          <w:p w14:paraId="6723BCB7" w14:textId="77777777" w:rsidR="00874781" w:rsidRPr="00264BF5" w:rsidRDefault="00874781" w:rsidP="00874781">
            <w:pPr>
              <w:pStyle w:val="Prrafodelista"/>
              <w:numPr>
                <w:ilvl w:val="0"/>
                <w:numId w:val="16"/>
              </w:numPr>
              <w:jc w:val="both"/>
              <w:rPr>
                <w:lang w:val="es-ES"/>
              </w:rPr>
            </w:pPr>
            <w:r w:rsidRPr="00264BF5">
              <w:rPr>
                <w:lang w:val="es-ES"/>
              </w:rPr>
              <w:t xml:space="preserve">Dirige las tareas de revisión del análisis de requisitos, diseño, </w:t>
            </w:r>
            <w:r w:rsidRPr="00264BF5">
              <w:rPr>
                <w:lang w:val="es-ES"/>
              </w:rPr>
              <w:lastRenderedPageBreak/>
              <w:t>implementación, pruebas y de</w:t>
            </w:r>
            <w:r>
              <w:rPr>
                <w:lang w:val="es-ES"/>
              </w:rPr>
              <w:t>spliegue.</w:t>
            </w:r>
            <w:r w:rsidRPr="00264BF5">
              <w:rPr>
                <w:lang w:val="es-ES"/>
              </w:rPr>
              <w:t xml:space="preserve"> </w:t>
            </w:r>
          </w:p>
          <w:p w14:paraId="610BAC9E" w14:textId="77777777" w:rsidR="00874781" w:rsidRPr="00264BF5" w:rsidRDefault="00874781" w:rsidP="00874781">
            <w:pPr>
              <w:pStyle w:val="Prrafodelista"/>
              <w:numPr>
                <w:ilvl w:val="0"/>
                <w:numId w:val="16"/>
              </w:numPr>
              <w:jc w:val="both"/>
              <w:rPr>
                <w:lang w:val="es-ES"/>
              </w:rPr>
            </w:pPr>
            <w:r w:rsidRPr="00264BF5">
              <w:rPr>
                <w:lang w:val="es-ES"/>
              </w:rPr>
              <w:t>Coordina tareas de auditoría de procesos técnicos.</w:t>
            </w:r>
          </w:p>
        </w:tc>
      </w:tr>
      <w:tr w:rsidR="00874781" w:rsidRPr="007934AC" w14:paraId="2AE46878" w14:textId="77777777" w:rsidTr="00724B62">
        <w:tc>
          <w:tcPr>
            <w:tcW w:w="2876" w:type="dxa"/>
          </w:tcPr>
          <w:p w14:paraId="0AAA28E2" w14:textId="77777777" w:rsidR="00874781" w:rsidRPr="00B92487" w:rsidRDefault="00874781" w:rsidP="00724B62">
            <w:pPr>
              <w:rPr>
                <w:lang w:val="es-ES"/>
              </w:rPr>
            </w:pPr>
            <w:r w:rsidRPr="00B92487">
              <w:rPr>
                <w:lang w:val="es-ES"/>
              </w:rPr>
              <w:lastRenderedPageBreak/>
              <w:t>Líder de Documentación de Calidad</w:t>
            </w:r>
          </w:p>
        </w:tc>
        <w:tc>
          <w:tcPr>
            <w:tcW w:w="2081" w:type="dxa"/>
          </w:tcPr>
          <w:p w14:paraId="3CEF1E60" w14:textId="77777777" w:rsidR="00874781" w:rsidRPr="00241C33" w:rsidRDefault="00874781" w:rsidP="00724B62">
            <w:pPr>
              <w:rPr>
                <w:lang w:val="es-ES"/>
              </w:rPr>
            </w:pPr>
            <w:r w:rsidRPr="00E515B5">
              <w:rPr>
                <w:lang w:val="es-ES"/>
              </w:rPr>
              <w:t>Jos</w:t>
            </w:r>
            <w:r w:rsidRPr="00E515B5">
              <w:rPr>
                <w:lang w:val="es-PA"/>
              </w:rPr>
              <w:t>é Bustamante</w:t>
            </w:r>
          </w:p>
        </w:tc>
        <w:tc>
          <w:tcPr>
            <w:tcW w:w="3673" w:type="dxa"/>
          </w:tcPr>
          <w:p w14:paraId="3C6D0C29" w14:textId="77777777" w:rsidR="00874781" w:rsidRPr="00264BF5" w:rsidRDefault="00874781" w:rsidP="00874781">
            <w:pPr>
              <w:pStyle w:val="Prrafodelista"/>
              <w:numPr>
                <w:ilvl w:val="0"/>
                <w:numId w:val="17"/>
              </w:numPr>
              <w:jc w:val="both"/>
              <w:rPr>
                <w:lang w:val="es-ES"/>
              </w:rPr>
            </w:pPr>
            <w:r w:rsidRPr="00264BF5">
              <w:rPr>
                <w:lang w:val="es-ES"/>
              </w:rPr>
              <w:t xml:space="preserve">Supervisa la revisión, trazabilidad y validación de los documentos clave: requisitos, pruebas, arquitectura, usuario. </w:t>
            </w:r>
          </w:p>
          <w:p w14:paraId="3E785F14" w14:textId="77777777" w:rsidR="00874781" w:rsidRPr="00264BF5" w:rsidRDefault="00874781" w:rsidP="00874781">
            <w:pPr>
              <w:pStyle w:val="Prrafodelista"/>
              <w:numPr>
                <w:ilvl w:val="0"/>
                <w:numId w:val="17"/>
              </w:numPr>
              <w:jc w:val="both"/>
              <w:rPr>
                <w:lang w:val="es-ES"/>
              </w:rPr>
            </w:pPr>
            <w:r w:rsidRPr="00264BF5">
              <w:rPr>
                <w:lang w:val="es-ES"/>
              </w:rPr>
              <w:t>Verifica cumplimiento con listas de verificación SQA.</w:t>
            </w:r>
          </w:p>
        </w:tc>
      </w:tr>
      <w:tr w:rsidR="00874781" w:rsidRPr="007934AC" w14:paraId="65AF0D6F" w14:textId="77777777" w:rsidTr="00724B62">
        <w:tc>
          <w:tcPr>
            <w:tcW w:w="2876" w:type="dxa"/>
          </w:tcPr>
          <w:p w14:paraId="17889425" w14:textId="77777777" w:rsidR="00874781" w:rsidRPr="00B92487" w:rsidRDefault="00874781" w:rsidP="00724B62">
            <w:pPr>
              <w:rPr>
                <w:lang w:val="es-ES"/>
              </w:rPr>
            </w:pPr>
            <w:r w:rsidRPr="00B92487">
              <w:rPr>
                <w:lang w:val="es-ES"/>
              </w:rPr>
              <w:t>Líder de Métricas y Medición de Calidad</w:t>
            </w:r>
          </w:p>
        </w:tc>
        <w:tc>
          <w:tcPr>
            <w:tcW w:w="2081" w:type="dxa"/>
          </w:tcPr>
          <w:p w14:paraId="6DA80D08" w14:textId="77777777" w:rsidR="00874781" w:rsidRPr="00241C33" w:rsidRDefault="00874781" w:rsidP="00724B62">
            <w:pPr>
              <w:rPr>
                <w:lang w:val="es-ES"/>
              </w:rPr>
            </w:pPr>
            <w:r w:rsidRPr="00E515B5">
              <w:rPr>
                <w:lang w:val="es-PA"/>
              </w:rPr>
              <w:t>Linette Bonilla</w:t>
            </w:r>
          </w:p>
        </w:tc>
        <w:tc>
          <w:tcPr>
            <w:tcW w:w="3673" w:type="dxa"/>
          </w:tcPr>
          <w:p w14:paraId="6308D195" w14:textId="77777777" w:rsidR="00874781" w:rsidRPr="00264BF5" w:rsidRDefault="00874781" w:rsidP="00874781">
            <w:pPr>
              <w:pStyle w:val="Prrafodelista"/>
              <w:numPr>
                <w:ilvl w:val="0"/>
                <w:numId w:val="17"/>
              </w:numPr>
              <w:jc w:val="both"/>
              <w:rPr>
                <w:lang w:val="es-ES"/>
              </w:rPr>
            </w:pPr>
            <w:r w:rsidRPr="00264BF5">
              <w:rPr>
                <w:lang w:val="es-ES"/>
              </w:rPr>
              <w:t xml:space="preserve">Define, recopila y evalúa métricas de calidad para cada etapa del SDLC. </w:t>
            </w:r>
          </w:p>
          <w:p w14:paraId="645D2DB3" w14:textId="77777777" w:rsidR="00874781" w:rsidRPr="00264BF5" w:rsidRDefault="00874781" w:rsidP="00874781">
            <w:pPr>
              <w:pStyle w:val="Prrafodelista"/>
              <w:numPr>
                <w:ilvl w:val="0"/>
                <w:numId w:val="17"/>
              </w:numPr>
              <w:jc w:val="both"/>
              <w:rPr>
                <w:lang w:val="es-ES"/>
              </w:rPr>
            </w:pPr>
            <w:r w:rsidRPr="00264BF5">
              <w:rPr>
                <w:lang w:val="es-ES"/>
              </w:rPr>
              <w:t>Apoya en análisis de defectos y rendimiento (Sección 5).</w:t>
            </w:r>
          </w:p>
        </w:tc>
      </w:tr>
      <w:tr w:rsidR="00874781" w:rsidRPr="007934AC" w14:paraId="728C1FCE" w14:textId="77777777" w:rsidTr="00724B62">
        <w:tc>
          <w:tcPr>
            <w:tcW w:w="2876" w:type="dxa"/>
          </w:tcPr>
          <w:p w14:paraId="07A33A43" w14:textId="77777777" w:rsidR="00874781" w:rsidRPr="00B92487" w:rsidRDefault="00874781" w:rsidP="00724B62">
            <w:pPr>
              <w:rPr>
                <w:lang w:val="es-ES"/>
              </w:rPr>
            </w:pPr>
            <w:r w:rsidRPr="00B92487">
              <w:rPr>
                <w:lang w:val="es-ES"/>
              </w:rPr>
              <w:t xml:space="preserve">Revisor(es) de Calidad (SQA </w:t>
            </w:r>
            <w:proofErr w:type="spellStart"/>
            <w:r w:rsidRPr="00B92487">
              <w:rPr>
                <w:lang w:val="es-ES"/>
              </w:rPr>
              <w:t>Reviewers</w:t>
            </w:r>
            <w:proofErr w:type="spellEnd"/>
            <w:r w:rsidRPr="00B92487">
              <w:rPr>
                <w:lang w:val="es-ES"/>
              </w:rPr>
              <w:t>)</w:t>
            </w:r>
          </w:p>
        </w:tc>
        <w:tc>
          <w:tcPr>
            <w:tcW w:w="2081" w:type="dxa"/>
          </w:tcPr>
          <w:p w14:paraId="1BFED523" w14:textId="77777777" w:rsidR="00874781" w:rsidRDefault="00874781" w:rsidP="00724B62">
            <w:pPr>
              <w:rPr>
                <w:lang w:val="es-ES"/>
              </w:rPr>
            </w:pPr>
            <w:r>
              <w:rPr>
                <w:lang w:val="es-ES"/>
              </w:rPr>
              <w:t>Emanuel González</w:t>
            </w:r>
          </w:p>
          <w:p w14:paraId="1A436D6B" w14:textId="77777777" w:rsidR="00874781" w:rsidRDefault="00874781" w:rsidP="00724B62">
            <w:pPr>
              <w:rPr>
                <w:lang w:val="es-ES"/>
              </w:rPr>
            </w:pPr>
            <w:r>
              <w:rPr>
                <w:lang w:val="es-ES"/>
              </w:rPr>
              <w:t xml:space="preserve">Edwin </w:t>
            </w:r>
            <w:proofErr w:type="spellStart"/>
            <w:r>
              <w:rPr>
                <w:lang w:val="es-ES"/>
              </w:rPr>
              <w:t>Hou</w:t>
            </w:r>
            <w:proofErr w:type="spellEnd"/>
          </w:p>
          <w:p w14:paraId="27C96336" w14:textId="77777777" w:rsidR="00874781" w:rsidRDefault="00874781" w:rsidP="00724B62">
            <w:pPr>
              <w:rPr>
                <w:lang w:val="es-419"/>
              </w:rPr>
            </w:pPr>
            <w:r>
              <w:rPr>
                <w:lang w:val="es-419"/>
              </w:rPr>
              <w:t>Diego Corrales</w:t>
            </w:r>
          </w:p>
          <w:p w14:paraId="73EFD113" w14:textId="77777777" w:rsidR="00874781" w:rsidRPr="00E515B5" w:rsidRDefault="00874781" w:rsidP="00724B62">
            <w:pPr>
              <w:rPr>
                <w:lang w:val="es-419"/>
              </w:rPr>
            </w:pPr>
            <w:r w:rsidRPr="00E515B5">
              <w:rPr>
                <w:lang w:val="es-419"/>
              </w:rPr>
              <w:t xml:space="preserve">Jesse </w:t>
            </w:r>
            <w:proofErr w:type="spellStart"/>
            <w:r w:rsidRPr="00E515B5">
              <w:rPr>
                <w:lang w:val="es-419"/>
              </w:rPr>
              <w:t>Kazim</w:t>
            </w:r>
            <w:proofErr w:type="spellEnd"/>
          </w:p>
          <w:p w14:paraId="5234CA86" w14:textId="77777777" w:rsidR="00874781" w:rsidRPr="00E515B5" w:rsidRDefault="00874781" w:rsidP="00724B62">
            <w:pPr>
              <w:rPr>
                <w:lang w:val="es-419"/>
              </w:rPr>
            </w:pPr>
            <w:proofErr w:type="spellStart"/>
            <w:r w:rsidRPr="00E515B5">
              <w:rPr>
                <w:lang w:val="es-419"/>
              </w:rPr>
              <w:t>Eriol</w:t>
            </w:r>
            <w:proofErr w:type="spellEnd"/>
            <w:r w:rsidRPr="00E515B5">
              <w:rPr>
                <w:lang w:val="es-419"/>
              </w:rPr>
              <w:t xml:space="preserve"> Tuñón</w:t>
            </w:r>
          </w:p>
          <w:p w14:paraId="4E4A6400" w14:textId="77777777" w:rsidR="00874781" w:rsidRDefault="00874781" w:rsidP="00724B62">
            <w:pPr>
              <w:rPr>
                <w:lang w:val="es-419"/>
              </w:rPr>
            </w:pPr>
            <w:r w:rsidRPr="00E515B5">
              <w:rPr>
                <w:lang w:val="es-419"/>
              </w:rPr>
              <w:t>Cristopher Quintero</w:t>
            </w:r>
          </w:p>
          <w:p w14:paraId="16EB2E5E" w14:textId="77777777" w:rsidR="00874781" w:rsidRPr="00E515B5" w:rsidRDefault="00874781" w:rsidP="00724B62">
            <w:pPr>
              <w:rPr>
                <w:lang w:val="es-ES"/>
              </w:rPr>
            </w:pPr>
            <w:r w:rsidRPr="00E515B5">
              <w:rPr>
                <w:lang w:val="es-ES"/>
              </w:rPr>
              <w:t>María Ferrer</w:t>
            </w:r>
          </w:p>
          <w:p w14:paraId="575E81DF" w14:textId="77777777" w:rsidR="00874781" w:rsidRPr="00B92487" w:rsidRDefault="00874781" w:rsidP="00724B62">
            <w:pPr>
              <w:rPr>
                <w:lang w:val="es-ES"/>
              </w:rPr>
            </w:pPr>
            <w:r w:rsidRPr="00E515B5">
              <w:rPr>
                <w:lang w:val="es-ES"/>
              </w:rPr>
              <w:t>Miguel Rodríguez</w:t>
            </w:r>
          </w:p>
        </w:tc>
        <w:tc>
          <w:tcPr>
            <w:tcW w:w="3673" w:type="dxa"/>
          </w:tcPr>
          <w:p w14:paraId="5FA92AEA" w14:textId="77777777" w:rsidR="00874781" w:rsidRDefault="00874781" w:rsidP="00874781">
            <w:pPr>
              <w:pStyle w:val="Prrafodelista"/>
              <w:numPr>
                <w:ilvl w:val="0"/>
                <w:numId w:val="18"/>
              </w:numPr>
              <w:jc w:val="both"/>
              <w:rPr>
                <w:lang w:val="es-ES"/>
              </w:rPr>
            </w:pPr>
            <w:r w:rsidRPr="000E6EEE">
              <w:rPr>
                <w:lang w:val="es-ES"/>
              </w:rPr>
              <w:t xml:space="preserve">Realizan revisiones cruzadas de entregables de otros grupos. </w:t>
            </w:r>
          </w:p>
          <w:p w14:paraId="77E04A37" w14:textId="77777777" w:rsidR="00874781" w:rsidRPr="000E6EEE" w:rsidRDefault="00874781" w:rsidP="00874781">
            <w:pPr>
              <w:pStyle w:val="Prrafodelista"/>
              <w:numPr>
                <w:ilvl w:val="0"/>
                <w:numId w:val="18"/>
              </w:numPr>
              <w:jc w:val="both"/>
              <w:rPr>
                <w:lang w:val="es-ES"/>
              </w:rPr>
            </w:pPr>
            <w:r w:rsidRPr="000E6EEE">
              <w:rPr>
                <w:lang w:val="es-ES"/>
              </w:rPr>
              <w:t>Identifican defectos y aseguran cumplimiento con normas y estándares.</w:t>
            </w:r>
          </w:p>
        </w:tc>
      </w:tr>
      <w:tr w:rsidR="00874781" w:rsidRPr="007934AC" w14:paraId="204A2CD0" w14:textId="77777777" w:rsidTr="00724B62">
        <w:tc>
          <w:tcPr>
            <w:tcW w:w="2876" w:type="dxa"/>
          </w:tcPr>
          <w:p w14:paraId="04AD1D8C" w14:textId="77777777" w:rsidR="00874781" w:rsidRPr="00B92487" w:rsidRDefault="00874781" w:rsidP="00724B62">
            <w:proofErr w:type="spellStart"/>
            <w:r w:rsidRPr="00B92487">
              <w:t>Analistas</w:t>
            </w:r>
            <w:proofErr w:type="spellEnd"/>
            <w:r w:rsidRPr="00B92487">
              <w:t xml:space="preserve"> SQA</w:t>
            </w:r>
          </w:p>
        </w:tc>
        <w:tc>
          <w:tcPr>
            <w:tcW w:w="2081" w:type="dxa"/>
          </w:tcPr>
          <w:p w14:paraId="00533325" w14:textId="77777777" w:rsidR="00874781" w:rsidRDefault="00874781" w:rsidP="00724B62">
            <w:pPr>
              <w:rPr>
                <w:lang w:val="es-419"/>
              </w:rPr>
            </w:pPr>
            <w:r w:rsidRPr="00E515B5">
              <w:rPr>
                <w:lang w:val="es-ES"/>
              </w:rPr>
              <w:t>Edward Camaño</w:t>
            </w:r>
          </w:p>
          <w:p w14:paraId="12DDB729" w14:textId="77777777" w:rsidR="00874781" w:rsidRDefault="00874781" w:rsidP="00724B62">
            <w:pPr>
              <w:rPr>
                <w:lang w:val="es-419"/>
              </w:rPr>
            </w:pPr>
            <w:r>
              <w:rPr>
                <w:lang w:val="es-419"/>
              </w:rPr>
              <w:t xml:space="preserve">Gonzalo </w:t>
            </w:r>
            <w:proofErr w:type="spellStart"/>
            <w:r>
              <w:rPr>
                <w:lang w:val="es-419"/>
              </w:rPr>
              <w:t>Hooker</w:t>
            </w:r>
            <w:proofErr w:type="spellEnd"/>
          </w:p>
          <w:p w14:paraId="5EC85385" w14:textId="77777777" w:rsidR="00874781" w:rsidRDefault="00874781" w:rsidP="00724B62">
            <w:pPr>
              <w:rPr>
                <w:lang w:val="es-419"/>
              </w:rPr>
            </w:pPr>
            <w:r>
              <w:rPr>
                <w:lang w:val="es-419"/>
              </w:rPr>
              <w:t>María Madrid</w:t>
            </w:r>
          </w:p>
          <w:p w14:paraId="4639034B" w14:textId="77777777" w:rsidR="00874781" w:rsidRDefault="00874781" w:rsidP="00724B62">
            <w:pPr>
              <w:rPr>
                <w:lang w:val="es-419"/>
              </w:rPr>
            </w:pPr>
            <w:r>
              <w:rPr>
                <w:lang w:val="es-419"/>
              </w:rPr>
              <w:t>Josué pino</w:t>
            </w:r>
          </w:p>
          <w:p w14:paraId="14402878" w14:textId="77777777" w:rsidR="00874781" w:rsidRDefault="00874781" w:rsidP="00724B62">
            <w:pPr>
              <w:rPr>
                <w:lang w:val="es-419"/>
              </w:rPr>
            </w:pPr>
            <w:r>
              <w:rPr>
                <w:lang w:val="es-419"/>
              </w:rPr>
              <w:t>Daniel Pérez</w:t>
            </w:r>
          </w:p>
          <w:p w14:paraId="7C5D3D5C" w14:textId="77777777" w:rsidR="00874781" w:rsidRDefault="00874781" w:rsidP="00724B62">
            <w:pPr>
              <w:rPr>
                <w:lang w:val="es-419"/>
              </w:rPr>
            </w:pPr>
            <w:r>
              <w:rPr>
                <w:lang w:val="es-419"/>
              </w:rPr>
              <w:t>Miguel Arosemena</w:t>
            </w:r>
          </w:p>
          <w:p w14:paraId="2007F45A" w14:textId="77777777" w:rsidR="00874781" w:rsidRDefault="00874781" w:rsidP="00724B62">
            <w:pPr>
              <w:rPr>
                <w:lang w:val="es-419"/>
              </w:rPr>
            </w:pPr>
            <w:proofErr w:type="spellStart"/>
            <w:r>
              <w:rPr>
                <w:lang w:val="es-419"/>
              </w:rPr>
              <w:t>Angel</w:t>
            </w:r>
            <w:proofErr w:type="spellEnd"/>
            <w:r>
              <w:rPr>
                <w:lang w:val="es-419"/>
              </w:rPr>
              <w:t xml:space="preserve"> Márquez</w:t>
            </w:r>
          </w:p>
          <w:p w14:paraId="6C35D2F8" w14:textId="77777777" w:rsidR="00874781" w:rsidRDefault="00874781" w:rsidP="00724B62">
            <w:pPr>
              <w:rPr>
                <w:lang w:val="es-419"/>
              </w:rPr>
            </w:pPr>
            <w:proofErr w:type="spellStart"/>
            <w:r>
              <w:rPr>
                <w:lang w:val="es-419"/>
              </w:rPr>
              <w:t>Anabely</w:t>
            </w:r>
            <w:proofErr w:type="spellEnd"/>
            <w:r>
              <w:rPr>
                <w:lang w:val="es-419"/>
              </w:rPr>
              <w:t xml:space="preserve"> Abrego</w:t>
            </w:r>
          </w:p>
          <w:p w14:paraId="67EB6FB9" w14:textId="77777777" w:rsidR="00874781" w:rsidRDefault="00874781" w:rsidP="00724B62">
            <w:pPr>
              <w:rPr>
                <w:lang w:val="es-419"/>
              </w:rPr>
            </w:pPr>
            <w:r>
              <w:rPr>
                <w:lang w:val="es-419"/>
              </w:rPr>
              <w:t xml:space="preserve">Lisbeth </w:t>
            </w:r>
            <w:proofErr w:type="spellStart"/>
            <w:r>
              <w:rPr>
                <w:lang w:val="es-419"/>
              </w:rPr>
              <w:t>Magallon</w:t>
            </w:r>
            <w:proofErr w:type="spellEnd"/>
          </w:p>
          <w:p w14:paraId="4E2A0152" w14:textId="77777777" w:rsidR="00874781" w:rsidRDefault="00874781" w:rsidP="00724B62">
            <w:pPr>
              <w:rPr>
                <w:lang w:val="es-419"/>
              </w:rPr>
            </w:pPr>
            <w:proofErr w:type="spellStart"/>
            <w:r>
              <w:rPr>
                <w:lang w:val="es-419"/>
              </w:rPr>
              <w:t>Felix</w:t>
            </w:r>
            <w:proofErr w:type="spellEnd"/>
            <w:r>
              <w:rPr>
                <w:lang w:val="es-419"/>
              </w:rPr>
              <w:t xml:space="preserve"> Beitia</w:t>
            </w:r>
          </w:p>
          <w:p w14:paraId="2D5A3B5F" w14:textId="77777777" w:rsidR="00874781" w:rsidRDefault="00874781" w:rsidP="00724B62">
            <w:pPr>
              <w:rPr>
                <w:lang w:val="es-PA"/>
              </w:rPr>
            </w:pPr>
            <w:r w:rsidRPr="00E515B5">
              <w:rPr>
                <w:lang w:val="es-PA"/>
              </w:rPr>
              <w:t xml:space="preserve">Eloy </w:t>
            </w:r>
            <w:proofErr w:type="spellStart"/>
            <w:r w:rsidRPr="00E515B5">
              <w:rPr>
                <w:lang w:val="es-PA"/>
              </w:rPr>
              <w:t>Tulipano</w:t>
            </w:r>
            <w:proofErr w:type="spellEnd"/>
          </w:p>
          <w:p w14:paraId="75F2CBBC" w14:textId="77777777" w:rsidR="00874781" w:rsidRDefault="00874781" w:rsidP="00724B62">
            <w:pPr>
              <w:rPr>
                <w:lang w:val="es-419"/>
              </w:rPr>
            </w:pPr>
            <w:r w:rsidRPr="00874781">
              <w:rPr>
                <w:lang w:val="es-419"/>
              </w:rPr>
              <w:t>María Ramírez</w:t>
            </w:r>
          </w:p>
          <w:p w14:paraId="3C817CF5" w14:textId="657288B1" w:rsidR="00874781" w:rsidRPr="000E6EEE" w:rsidRDefault="00874781" w:rsidP="00724B62">
            <w:pPr>
              <w:rPr>
                <w:lang w:val="es-419"/>
              </w:rPr>
            </w:pPr>
            <w:r w:rsidRPr="00874781">
              <w:rPr>
                <w:lang w:val="es-419"/>
              </w:rPr>
              <w:t>Alberto Davis</w:t>
            </w:r>
          </w:p>
        </w:tc>
        <w:tc>
          <w:tcPr>
            <w:tcW w:w="3673" w:type="dxa"/>
          </w:tcPr>
          <w:p w14:paraId="4EA3987F" w14:textId="77777777" w:rsidR="00874781" w:rsidRPr="00241C33" w:rsidRDefault="00874781" w:rsidP="00874781">
            <w:pPr>
              <w:pStyle w:val="Prrafodelista"/>
              <w:numPr>
                <w:ilvl w:val="0"/>
                <w:numId w:val="19"/>
              </w:numPr>
              <w:jc w:val="both"/>
              <w:rPr>
                <w:lang w:val="es-ES"/>
              </w:rPr>
            </w:pPr>
            <w:r w:rsidRPr="00264BF5">
              <w:rPr>
                <w:lang w:val="es-ES"/>
              </w:rPr>
              <w:t xml:space="preserve">Apoyan actividades de seguimiento, auditoría y documentación de calidad. </w:t>
            </w:r>
          </w:p>
          <w:p w14:paraId="751E23A3" w14:textId="77777777" w:rsidR="00874781" w:rsidRPr="00264BF5" w:rsidRDefault="00874781" w:rsidP="00874781">
            <w:pPr>
              <w:pStyle w:val="Prrafodelista"/>
              <w:numPr>
                <w:ilvl w:val="0"/>
                <w:numId w:val="19"/>
              </w:numPr>
              <w:jc w:val="both"/>
              <w:rPr>
                <w:lang w:val="es-ES"/>
              </w:rPr>
            </w:pPr>
            <w:r w:rsidRPr="00264BF5">
              <w:rPr>
                <w:lang w:val="es-ES"/>
              </w:rPr>
              <w:t>Realizan trazabilidad entre requisitos, pruebas, métricas y entregables.</w:t>
            </w:r>
          </w:p>
        </w:tc>
      </w:tr>
      <w:tr w:rsidR="00874781" w:rsidRPr="007934AC" w14:paraId="0EFEE6EE" w14:textId="77777777" w:rsidTr="00724B62">
        <w:tc>
          <w:tcPr>
            <w:tcW w:w="2876" w:type="dxa"/>
          </w:tcPr>
          <w:p w14:paraId="58A5E022" w14:textId="77777777" w:rsidR="00874781" w:rsidRPr="00B92487" w:rsidRDefault="00874781" w:rsidP="00724B62">
            <w:proofErr w:type="spellStart"/>
            <w:r w:rsidRPr="00B92487">
              <w:t>Especialista</w:t>
            </w:r>
            <w:proofErr w:type="spellEnd"/>
            <w:r w:rsidRPr="00B92487">
              <w:t xml:space="preserve"> Técnico (</w:t>
            </w:r>
            <w:proofErr w:type="spellStart"/>
            <w:r w:rsidRPr="00B92487">
              <w:t>Arquitectura</w:t>
            </w:r>
            <w:proofErr w:type="spellEnd"/>
            <w:r w:rsidRPr="00B92487">
              <w:t xml:space="preserve"> / </w:t>
            </w:r>
            <w:proofErr w:type="spellStart"/>
            <w:r w:rsidRPr="00B92487">
              <w:t>Diseño</w:t>
            </w:r>
            <w:proofErr w:type="spellEnd"/>
            <w:r w:rsidRPr="00B92487">
              <w:t>)</w:t>
            </w:r>
          </w:p>
        </w:tc>
        <w:tc>
          <w:tcPr>
            <w:tcW w:w="2081" w:type="dxa"/>
          </w:tcPr>
          <w:p w14:paraId="6E945782" w14:textId="77777777" w:rsidR="00874781" w:rsidRPr="00E515B5" w:rsidRDefault="00874781" w:rsidP="00724B62">
            <w:pPr>
              <w:rPr>
                <w:lang w:val="es-419"/>
              </w:rPr>
            </w:pPr>
            <w:r w:rsidRPr="00E515B5">
              <w:rPr>
                <w:lang w:val="es-419"/>
              </w:rPr>
              <w:t xml:space="preserve">Melanie </w:t>
            </w:r>
            <w:proofErr w:type="spellStart"/>
            <w:r w:rsidRPr="00E515B5">
              <w:rPr>
                <w:lang w:val="es-419"/>
              </w:rPr>
              <w:t>Martinez</w:t>
            </w:r>
            <w:proofErr w:type="spellEnd"/>
          </w:p>
          <w:p w14:paraId="4BEE0A4A" w14:textId="77777777" w:rsidR="00874781" w:rsidRDefault="00874781" w:rsidP="00724B62">
            <w:pPr>
              <w:rPr>
                <w:lang w:val="es-419"/>
              </w:rPr>
            </w:pPr>
            <w:r w:rsidRPr="00E515B5">
              <w:rPr>
                <w:lang w:val="es-419"/>
              </w:rPr>
              <w:t>Rafaela Candanedo</w:t>
            </w:r>
          </w:p>
          <w:p w14:paraId="060DA0AA" w14:textId="77777777" w:rsidR="00874781" w:rsidRPr="00874781" w:rsidRDefault="00874781" w:rsidP="00724B62">
            <w:pPr>
              <w:rPr>
                <w:lang w:val="es-ES"/>
              </w:rPr>
            </w:pPr>
            <w:r w:rsidRPr="00874781">
              <w:rPr>
                <w:lang w:val="es-ES"/>
              </w:rPr>
              <w:t>Luz De León</w:t>
            </w:r>
          </w:p>
        </w:tc>
        <w:tc>
          <w:tcPr>
            <w:tcW w:w="3673" w:type="dxa"/>
          </w:tcPr>
          <w:p w14:paraId="53D93CD3" w14:textId="77777777" w:rsidR="00874781" w:rsidRPr="00241C33" w:rsidRDefault="00874781" w:rsidP="00874781">
            <w:pPr>
              <w:pStyle w:val="Prrafodelista"/>
              <w:numPr>
                <w:ilvl w:val="0"/>
                <w:numId w:val="20"/>
              </w:numPr>
              <w:jc w:val="both"/>
              <w:rPr>
                <w:lang w:val="es-ES"/>
              </w:rPr>
            </w:pPr>
            <w:r w:rsidRPr="00264BF5">
              <w:rPr>
                <w:lang w:val="es-ES"/>
              </w:rPr>
              <w:t xml:space="preserve">Da soporte técnico en revisión de diseño y arquitectura del sistema. </w:t>
            </w:r>
          </w:p>
          <w:p w14:paraId="4FFF44CA" w14:textId="77777777" w:rsidR="00874781" w:rsidRPr="00264BF5" w:rsidRDefault="00874781" w:rsidP="00874781">
            <w:pPr>
              <w:pStyle w:val="Prrafodelista"/>
              <w:numPr>
                <w:ilvl w:val="0"/>
                <w:numId w:val="20"/>
              </w:numPr>
              <w:jc w:val="both"/>
              <w:rPr>
                <w:lang w:val="es-ES"/>
              </w:rPr>
            </w:pPr>
            <w:r w:rsidRPr="00264BF5">
              <w:rPr>
                <w:lang w:val="es-ES"/>
              </w:rPr>
              <w:t>Apoya validación de documentación técnica.</w:t>
            </w:r>
          </w:p>
        </w:tc>
      </w:tr>
      <w:tr w:rsidR="00874781" w:rsidRPr="007934AC" w14:paraId="4942616F" w14:textId="77777777" w:rsidTr="00724B62">
        <w:tc>
          <w:tcPr>
            <w:tcW w:w="2876" w:type="dxa"/>
          </w:tcPr>
          <w:p w14:paraId="63EE015D" w14:textId="77777777" w:rsidR="00874781" w:rsidRPr="00B92487" w:rsidRDefault="00874781" w:rsidP="00724B62">
            <w:r w:rsidRPr="00B92487">
              <w:t xml:space="preserve">Redactor Técnico / </w:t>
            </w:r>
            <w:proofErr w:type="spellStart"/>
            <w:r w:rsidRPr="00B92487">
              <w:t>Documentador</w:t>
            </w:r>
            <w:proofErr w:type="spellEnd"/>
          </w:p>
        </w:tc>
        <w:tc>
          <w:tcPr>
            <w:tcW w:w="2081" w:type="dxa"/>
          </w:tcPr>
          <w:p w14:paraId="3CB742DF" w14:textId="77777777" w:rsidR="00874781" w:rsidRDefault="00874781" w:rsidP="00724B62">
            <w:r>
              <w:t>Danna Dawkins</w:t>
            </w:r>
          </w:p>
          <w:p w14:paraId="5D8D490A" w14:textId="77777777" w:rsidR="00874781" w:rsidRDefault="00874781" w:rsidP="00724B62">
            <w:r>
              <w:t>Abigail Koo</w:t>
            </w:r>
          </w:p>
          <w:p w14:paraId="1037F148" w14:textId="77777777" w:rsidR="00874781" w:rsidRPr="00B92487" w:rsidRDefault="00874781" w:rsidP="00724B62">
            <w:r>
              <w:t>María Quiñones</w:t>
            </w:r>
          </w:p>
        </w:tc>
        <w:tc>
          <w:tcPr>
            <w:tcW w:w="3673" w:type="dxa"/>
          </w:tcPr>
          <w:p w14:paraId="4D30192B" w14:textId="77777777" w:rsidR="00874781" w:rsidRPr="00264BF5" w:rsidRDefault="00874781" w:rsidP="00874781">
            <w:pPr>
              <w:pStyle w:val="Prrafodelista"/>
              <w:numPr>
                <w:ilvl w:val="0"/>
                <w:numId w:val="47"/>
              </w:numPr>
              <w:jc w:val="both"/>
              <w:rPr>
                <w:lang w:val="es-ES"/>
              </w:rPr>
            </w:pPr>
            <w:r w:rsidRPr="00264BF5">
              <w:rPr>
                <w:lang w:val="es-ES"/>
              </w:rPr>
              <w:t>Encargado de estandarizar y asegurar la claridad en documentación de usuario y técnica.</w:t>
            </w:r>
          </w:p>
        </w:tc>
      </w:tr>
      <w:tr w:rsidR="00874781" w:rsidRPr="007934AC" w14:paraId="270A15C7" w14:textId="77777777" w:rsidTr="00724B62">
        <w:tc>
          <w:tcPr>
            <w:tcW w:w="2876" w:type="dxa"/>
          </w:tcPr>
          <w:p w14:paraId="12A0BEDC" w14:textId="77777777" w:rsidR="00874781" w:rsidRPr="00B92487" w:rsidRDefault="00874781" w:rsidP="00724B62">
            <w:r>
              <w:rPr>
                <w:lang w:val="es-PA"/>
              </w:rPr>
              <w:t>Arquitectos de Software</w:t>
            </w:r>
          </w:p>
        </w:tc>
        <w:tc>
          <w:tcPr>
            <w:tcW w:w="2081" w:type="dxa"/>
          </w:tcPr>
          <w:p w14:paraId="3BC6C81A" w14:textId="77777777" w:rsidR="00874781" w:rsidRDefault="00874781" w:rsidP="00724B62">
            <w:pPr>
              <w:rPr>
                <w:lang w:val="es-PA"/>
              </w:rPr>
            </w:pPr>
            <w:r>
              <w:rPr>
                <w:lang w:val="es-PA"/>
              </w:rPr>
              <w:t>Imanol Rodríguez</w:t>
            </w:r>
          </w:p>
          <w:p w14:paraId="53F7608A" w14:textId="77777777" w:rsidR="00874781" w:rsidRPr="00E515B5" w:rsidRDefault="00874781" w:rsidP="00724B62">
            <w:pPr>
              <w:rPr>
                <w:lang w:val="es-PA"/>
              </w:rPr>
            </w:pPr>
            <w:proofErr w:type="spellStart"/>
            <w:r>
              <w:rPr>
                <w:lang w:val="es-PA"/>
              </w:rPr>
              <w:t>Nayim</w:t>
            </w:r>
            <w:proofErr w:type="spellEnd"/>
            <w:r>
              <w:rPr>
                <w:lang w:val="es-PA"/>
              </w:rPr>
              <w:t xml:space="preserve"> Rodríguez</w:t>
            </w:r>
          </w:p>
        </w:tc>
        <w:tc>
          <w:tcPr>
            <w:tcW w:w="3673" w:type="dxa"/>
          </w:tcPr>
          <w:p w14:paraId="543F78D4" w14:textId="77777777" w:rsidR="00874781" w:rsidRPr="00E515B5" w:rsidRDefault="00874781" w:rsidP="00874781">
            <w:pPr>
              <w:pStyle w:val="Prrafodelista"/>
              <w:numPr>
                <w:ilvl w:val="0"/>
                <w:numId w:val="47"/>
              </w:numPr>
              <w:jc w:val="both"/>
              <w:rPr>
                <w:lang w:val="es-ES"/>
              </w:rPr>
            </w:pPr>
            <w:r>
              <w:rPr>
                <w:lang w:val="es-PA"/>
              </w:rPr>
              <w:t xml:space="preserve">Aseguran que la arquitectura sea escalable, segura y mantenible. </w:t>
            </w:r>
          </w:p>
          <w:p w14:paraId="220B5008" w14:textId="77777777" w:rsidR="00874781" w:rsidRPr="00264BF5" w:rsidRDefault="00874781" w:rsidP="00874781">
            <w:pPr>
              <w:pStyle w:val="Prrafodelista"/>
              <w:numPr>
                <w:ilvl w:val="0"/>
                <w:numId w:val="47"/>
              </w:numPr>
              <w:jc w:val="both"/>
              <w:rPr>
                <w:lang w:val="es-ES"/>
              </w:rPr>
            </w:pPr>
            <w:r>
              <w:rPr>
                <w:lang w:val="es-PA"/>
              </w:rPr>
              <w:t>Verifican consistencia entre requisitos y diseño técnico.</w:t>
            </w:r>
          </w:p>
        </w:tc>
      </w:tr>
      <w:tr w:rsidR="00874781" w:rsidRPr="007934AC" w14:paraId="08186252" w14:textId="77777777" w:rsidTr="00724B62">
        <w:tc>
          <w:tcPr>
            <w:tcW w:w="2876" w:type="dxa"/>
          </w:tcPr>
          <w:p w14:paraId="48F24916" w14:textId="77777777" w:rsidR="00874781" w:rsidRDefault="00874781" w:rsidP="00724B62">
            <w:pPr>
              <w:rPr>
                <w:lang w:val="es-PA"/>
              </w:rPr>
            </w:pPr>
            <w:r>
              <w:rPr>
                <w:lang w:val="es-PA"/>
              </w:rPr>
              <w:t>Evaluadora de Calidad de Implementación</w:t>
            </w:r>
          </w:p>
        </w:tc>
        <w:tc>
          <w:tcPr>
            <w:tcW w:w="2081" w:type="dxa"/>
          </w:tcPr>
          <w:p w14:paraId="11EAAA03" w14:textId="77777777" w:rsidR="00874781" w:rsidRDefault="00874781" w:rsidP="00724B62">
            <w:pPr>
              <w:rPr>
                <w:lang w:val="es-PA"/>
              </w:rPr>
            </w:pPr>
            <w:r>
              <w:rPr>
                <w:lang w:val="es-PA"/>
              </w:rPr>
              <w:t xml:space="preserve">Paola </w:t>
            </w:r>
            <w:proofErr w:type="spellStart"/>
            <w:r>
              <w:rPr>
                <w:lang w:val="es-PA"/>
              </w:rPr>
              <w:t>Ran</w:t>
            </w:r>
            <w:proofErr w:type="spellEnd"/>
          </w:p>
        </w:tc>
        <w:tc>
          <w:tcPr>
            <w:tcW w:w="3673" w:type="dxa"/>
          </w:tcPr>
          <w:p w14:paraId="7288E078" w14:textId="77777777" w:rsidR="00874781" w:rsidRDefault="00874781" w:rsidP="00874781">
            <w:pPr>
              <w:pStyle w:val="Prrafodelista"/>
              <w:numPr>
                <w:ilvl w:val="0"/>
                <w:numId w:val="47"/>
              </w:numPr>
              <w:jc w:val="both"/>
              <w:rPr>
                <w:lang w:val="es-PA"/>
              </w:rPr>
            </w:pPr>
            <w:r>
              <w:rPr>
                <w:lang w:val="es-PA"/>
              </w:rPr>
              <w:t>Reporta métricas de calidad de código: densidad de defectos, cumplimiento de estándares y buenas prácticas de codificación.</w:t>
            </w:r>
          </w:p>
        </w:tc>
      </w:tr>
      <w:tr w:rsidR="00874781" w:rsidRPr="007934AC" w14:paraId="4FE825C1" w14:textId="77777777" w:rsidTr="00724B62">
        <w:tc>
          <w:tcPr>
            <w:tcW w:w="2876" w:type="dxa"/>
          </w:tcPr>
          <w:p w14:paraId="2A8087AE" w14:textId="77777777" w:rsidR="00874781" w:rsidRDefault="00874781" w:rsidP="00724B62">
            <w:pPr>
              <w:rPr>
                <w:lang w:val="es-PA"/>
              </w:rPr>
            </w:pPr>
            <w:r>
              <w:rPr>
                <w:lang w:val="es-PA"/>
              </w:rPr>
              <w:lastRenderedPageBreak/>
              <w:t>Coordinadora de Revisiones</w:t>
            </w:r>
          </w:p>
        </w:tc>
        <w:tc>
          <w:tcPr>
            <w:tcW w:w="2081" w:type="dxa"/>
          </w:tcPr>
          <w:p w14:paraId="1FE1F847" w14:textId="77777777" w:rsidR="00874781" w:rsidRDefault="00874781" w:rsidP="00724B62">
            <w:pPr>
              <w:rPr>
                <w:lang w:val="es-PA"/>
              </w:rPr>
            </w:pPr>
            <w:proofErr w:type="spellStart"/>
            <w:r>
              <w:rPr>
                <w:lang w:val="es-PA"/>
              </w:rPr>
              <w:t>Tiphany</w:t>
            </w:r>
            <w:proofErr w:type="spellEnd"/>
            <w:r>
              <w:rPr>
                <w:lang w:val="es-PA"/>
              </w:rPr>
              <w:t xml:space="preserve"> Díaz</w:t>
            </w:r>
          </w:p>
        </w:tc>
        <w:tc>
          <w:tcPr>
            <w:tcW w:w="3673" w:type="dxa"/>
          </w:tcPr>
          <w:p w14:paraId="3AFE7C02" w14:textId="77777777" w:rsidR="00874781" w:rsidRDefault="00874781" w:rsidP="00874781">
            <w:pPr>
              <w:pStyle w:val="Prrafodelista"/>
              <w:numPr>
                <w:ilvl w:val="0"/>
                <w:numId w:val="47"/>
              </w:numPr>
              <w:jc w:val="both"/>
              <w:rPr>
                <w:lang w:val="es-PA"/>
              </w:rPr>
            </w:pPr>
            <w:r>
              <w:rPr>
                <w:lang w:val="es-PA"/>
              </w:rPr>
              <w:t>Organiza y registra resultados de inspecciones. Mide efectividad de revisiones mediante número de hallazgos detectados.</w:t>
            </w:r>
          </w:p>
        </w:tc>
      </w:tr>
      <w:tr w:rsidR="00874781" w14:paraId="0E6E11FB" w14:textId="77777777" w:rsidTr="00724B62">
        <w:tc>
          <w:tcPr>
            <w:tcW w:w="2876" w:type="dxa"/>
          </w:tcPr>
          <w:p w14:paraId="17FD2C77" w14:textId="77777777" w:rsidR="00874781" w:rsidRDefault="00874781" w:rsidP="00724B62">
            <w:pPr>
              <w:rPr>
                <w:lang w:val="es-PA"/>
              </w:rPr>
            </w:pPr>
            <w:r>
              <w:rPr>
                <w:lang w:val="es-PA"/>
              </w:rPr>
              <w:t>Evaluador de Resultados de Pruebas</w:t>
            </w:r>
          </w:p>
        </w:tc>
        <w:tc>
          <w:tcPr>
            <w:tcW w:w="2081" w:type="dxa"/>
          </w:tcPr>
          <w:p w14:paraId="669F926B" w14:textId="77777777" w:rsidR="00874781" w:rsidRDefault="00874781" w:rsidP="00724B62">
            <w:pPr>
              <w:rPr>
                <w:lang w:val="es-PA"/>
              </w:rPr>
            </w:pPr>
            <w:r>
              <w:rPr>
                <w:lang w:val="es-PA"/>
              </w:rPr>
              <w:t xml:space="preserve">Steven </w:t>
            </w:r>
            <w:proofErr w:type="spellStart"/>
            <w:r>
              <w:rPr>
                <w:lang w:val="es-PA"/>
              </w:rPr>
              <w:t>Ampie</w:t>
            </w:r>
            <w:proofErr w:type="spellEnd"/>
          </w:p>
        </w:tc>
        <w:tc>
          <w:tcPr>
            <w:tcW w:w="3673" w:type="dxa"/>
          </w:tcPr>
          <w:p w14:paraId="12C0EDC3" w14:textId="77777777" w:rsidR="00874781" w:rsidRDefault="00874781" w:rsidP="00874781">
            <w:pPr>
              <w:pStyle w:val="Prrafodelista"/>
              <w:numPr>
                <w:ilvl w:val="0"/>
                <w:numId w:val="47"/>
              </w:numPr>
              <w:jc w:val="both"/>
              <w:rPr>
                <w:lang w:val="es-PA"/>
              </w:rPr>
            </w:pPr>
            <w:r>
              <w:rPr>
                <w:lang w:val="es-PA"/>
              </w:rPr>
              <w:t>Mide cobertura de pruebas, porcentaje de casos exitosos y severidad de defectos. Asegura integridad de resultados.</w:t>
            </w:r>
          </w:p>
        </w:tc>
      </w:tr>
      <w:tr w:rsidR="00874781" w:rsidRPr="007934AC" w14:paraId="77186A2F" w14:textId="77777777" w:rsidTr="00724B62">
        <w:tc>
          <w:tcPr>
            <w:tcW w:w="2876" w:type="dxa"/>
          </w:tcPr>
          <w:p w14:paraId="2FB4903E" w14:textId="77777777" w:rsidR="00874781" w:rsidRDefault="00874781" w:rsidP="00724B62">
            <w:pPr>
              <w:rPr>
                <w:lang w:val="es-PA"/>
              </w:rPr>
            </w:pPr>
            <w:proofErr w:type="spellStart"/>
            <w:r>
              <w:rPr>
                <w:lang w:val="es-PA"/>
              </w:rPr>
              <w:t>Tester</w:t>
            </w:r>
            <w:proofErr w:type="spellEnd"/>
          </w:p>
        </w:tc>
        <w:tc>
          <w:tcPr>
            <w:tcW w:w="2081" w:type="dxa"/>
          </w:tcPr>
          <w:p w14:paraId="3D0E6DFE" w14:textId="77777777" w:rsidR="00874781" w:rsidRDefault="00874781" w:rsidP="00724B62">
            <w:pPr>
              <w:rPr>
                <w:lang w:val="es-PA"/>
              </w:rPr>
            </w:pPr>
            <w:r>
              <w:rPr>
                <w:lang w:val="es-PA"/>
              </w:rPr>
              <w:t>Hernán Solano</w:t>
            </w:r>
          </w:p>
        </w:tc>
        <w:tc>
          <w:tcPr>
            <w:tcW w:w="3673" w:type="dxa"/>
          </w:tcPr>
          <w:p w14:paraId="6D9E9072" w14:textId="77777777" w:rsidR="00874781" w:rsidRDefault="00874781" w:rsidP="00874781">
            <w:pPr>
              <w:pStyle w:val="Prrafodelista"/>
              <w:numPr>
                <w:ilvl w:val="0"/>
                <w:numId w:val="47"/>
              </w:numPr>
              <w:jc w:val="both"/>
              <w:rPr>
                <w:lang w:val="es-PA"/>
              </w:rPr>
            </w:pPr>
            <w:r>
              <w:rPr>
                <w:lang w:val="es-PA"/>
              </w:rPr>
              <w:t>Verifica que el software cumpla con los requisitos funcionales. Documenta y reporta cualquier defecto encontrado.</w:t>
            </w:r>
          </w:p>
        </w:tc>
      </w:tr>
      <w:tr w:rsidR="00874781" w:rsidRPr="007934AC" w14:paraId="017E71F7" w14:textId="77777777" w:rsidTr="00724B62">
        <w:tc>
          <w:tcPr>
            <w:tcW w:w="2876" w:type="dxa"/>
          </w:tcPr>
          <w:p w14:paraId="7EAE882E" w14:textId="77777777" w:rsidR="00874781" w:rsidRDefault="00874781" w:rsidP="00724B62">
            <w:pPr>
              <w:rPr>
                <w:lang w:val="es-PA"/>
              </w:rPr>
            </w:pPr>
            <w:r>
              <w:rPr>
                <w:lang w:val="es-PA"/>
              </w:rPr>
              <w:t>Auditor de Calidad de Software</w:t>
            </w:r>
          </w:p>
        </w:tc>
        <w:tc>
          <w:tcPr>
            <w:tcW w:w="2081" w:type="dxa"/>
          </w:tcPr>
          <w:p w14:paraId="08AB3756" w14:textId="77777777" w:rsidR="00874781" w:rsidRDefault="00874781" w:rsidP="00724B62">
            <w:pPr>
              <w:rPr>
                <w:lang w:val="es-PA"/>
              </w:rPr>
            </w:pPr>
            <w:r>
              <w:rPr>
                <w:lang w:val="es-PA"/>
              </w:rPr>
              <w:t>Diego Osorio</w:t>
            </w:r>
          </w:p>
        </w:tc>
        <w:tc>
          <w:tcPr>
            <w:tcW w:w="3673" w:type="dxa"/>
          </w:tcPr>
          <w:p w14:paraId="2B76A401" w14:textId="77777777" w:rsidR="00874781" w:rsidRDefault="00874781" w:rsidP="00874781">
            <w:pPr>
              <w:pStyle w:val="Prrafodelista"/>
              <w:numPr>
                <w:ilvl w:val="0"/>
                <w:numId w:val="47"/>
              </w:numPr>
              <w:jc w:val="both"/>
              <w:rPr>
                <w:lang w:val="es-PA"/>
              </w:rPr>
            </w:pPr>
            <w:r>
              <w:rPr>
                <w:lang w:val="es-PA"/>
              </w:rPr>
              <w:t>Evalúa el cumplimiento normativo, revisa políticas y procedimientos. Emite informes de hallazgos sin participar en codificación o pruebas.</w:t>
            </w:r>
          </w:p>
        </w:tc>
      </w:tr>
      <w:tr w:rsidR="00874781" w14:paraId="73666D9A" w14:textId="77777777" w:rsidTr="00724B62">
        <w:tc>
          <w:tcPr>
            <w:tcW w:w="2876" w:type="dxa"/>
          </w:tcPr>
          <w:p w14:paraId="6AE6BBA9" w14:textId="77777777" w:rsidR="00874781" w:rsidRDefault="00874781" w:rsidP="00724B62">
            <w:pPr>
              <w:rPr>
                <w:lang w:val="es-PA"/>
              </w:rPr>
            </w:pPr>
            <w:r>
              <w:rPr>
                <w:lang w:val="es-PA"/>
              </w:rPr>
              <w:t>Especialista en Métricas de Calidad</w:t>
            </w:r>
          </w:p>
        </w:tc>
        <w:tc>
          <w:tcPr>
            <w:tcW w:w="2081" w:type="dxa"/>
          </w:tcPr>
          <w:p w14:paraId="30BA45AC" w14:textId="77777777" w:rsidR="00874781" w:rsidRDefault="00874781" w:rsidP="00724B62">
            <w:pPr>
              <w:rPr>
                <w:lang w:val="es-PA"/>
              </w:rPr>
            </w:pPr>
            <w:proofErr w:type="spellStart"/>
            <w:r>
              <w:rPr>
                <w:lang w:val="es-PA"/>
              </w:rPr>
              <w:t>Emiola</w:t>
            </w:r>
            <w:proofErr w:type="spellEnd"/>
            <w:r>
              <w:rPr>
                <w:lang w:val="es-PA"/>
              </w:rPr>
              <w:t xml:space="preserve"> </w:t>
            </w:r>
            <w:proofErr w:type="spellStart"/>
            <w:r>
              <w:rPr>
                <w:lang w:val="es-PA"/>
              </w:rPr>
              <w:t>Fagbemi</w:t>
            </w:r>
            <w:proofErr w:type="spellEnd"/>
          </w:p>
        </w:tc>
        <w:tc>
          <w:tcPr>
            <w:tcW w:w="3673" w:type="dxa"/>
          </w:tcPr>
          <w:p w14:paraId="750F9F7D" w14:textId="77777777" w:rsidR="00874781" w:rsidRDefault="00874781" w:rsidP="00874781">
            <w:pPr>
              <w:pStyle w:val="Prrafodelista"/>
              <w:numPr>
                <w:ilvl w:val="0"/>
                <w:numId w:val="47"/>
              </w:numPr>
              <w:jc w:val="both"/>
              <w:rPr>
                <w:lang w:val="es-PA"/>
              </w:rPr>
            </w:pPr>
            <w:r>
              <w:rPr>
                <w:lang w:val="es-PA"/>
              </w:rPr>
              <w:t>Responsable de métricas clave como DDE (</w:t>
            </w:r>
            <w:proofErr w:type="spellStart"/>
            <w:r>
              <w:rPr>
                <w:lang w:val="es-PA"/>
              </w:rPr>
              <w:t>Defect</w:t>
            </w:r>
            <w:proofErr w:type="spellEnd"/>
            <w:r>
              <w:rPr>
                <w:lang w:val="es-PA"/>
              </w:rPr>
              <w:t xml:space="preserve"> </w:t>
            </w:r>
            <w:proofErr w:type="spellStart"/>
            <w:r>
              <w:rPr>
                <w:lang w:val="es-PA"/>
              </w:rPr>
              <w:t>Detection</w:t>
            </w:r>
            <w:proofErr w:type="spellEnd"/>
            <w:r>
              <w:rPr>
                <w:lang w:val="es-PA"/>
              </w:rPr>
              <w:t xml:space="preserve"> </w:t>
            </w:r>
            <w:proofErr w:type="spellStart"/>
            <w:r>
              <w:rPr>
                <w:lang w:val="es-PA"/>
              </w:rPr>
              <w:t>Efficiency</w:t>
            </w:r>
            <w:proofErr w:type="spellEnd"/>
            <w:r>
              <w:rPr>
                <w:lang w:val="es-PA"/>
              </w:rPr>
              <w:t>), DRE (</w:t>
            </w:r>
            <w:proofErr w:type="spellStart"/>
            <w:r>
              <w:rPr>
                <w:lang w:val="es-PA"/>
              </w:rPr>
              <w:t>Defect</w:t>
            </w:r>
            <w:proofErr w:type="spellEnd"/>
            <w:r>
              <w:rPr>
                <w:lang w:val="es-PA"/>
              </w:rPr>
              <w:t xml:space="preserve"> </w:t>
            </w:r>
            <w:proofErr w:type="spellStart"/>
            <w:r>
              <w:rPr>
                <w:lang w:val="es-PA"/>
              </w:rPr>
              <w:t>Removal</w:t>
            </w:r>
            <w:proofErr w:type="spellEnd"/>
            <w:r>
              <w:rPr>
                <w:lang w:val="es-PA"/>
              </w:rPr>
              <w:t xml:space="preserve"> </w:t>
            </w:r>
            <w:proofErr w:type="spellStart"/>
            <w:r>
              <w:rPr>
                <w:lang w:val="es-PA"/>
              </w:rPr>
              <w:t>Efficiency</w:t>
            </w:r>
            <w:proofErr w:type="spellEnd"/>
            <w:r>
              <w:rPr>
                <w:lang w:val="es-PA"/>
              </w:rPr>
              <w:t xml:space="preserve">) y MTTR (Mean Time </w:t>
            </w:r>
            <w:proofErr w:type="spellStart"/>
            <w:r>
              <w:rPr>
                <w:lang w:val="es-PA"/>
              </w:rPr>
              <w:t>To</w:t>
            </w:r>
            <w:proofErr w:type="spellEnd"/>
            <w:r>
              <w:rPr>
                <w:lang w:val="es-PA"/>
              </w:rPr>
              <w:t xml:space="preserve"> </w:t>
            </w:r>
            <w:proofErr w:type="spellStart"/>
            <w:r>
              <w:rPr>
                <w:lang w:val="es-PA"/>
              </w:rPr>
              <w:t>Repair</w:t>
            </w:r>
            <w:proofErr w:type="spellEnd"/>
            <w:r>
              <w:rPr>
                <w:lang w:val="es-PA"/>
              </w:rPr>
              <w:t>).</w:t>
            </w:r>
          </w:p>
        </w:tc>
      </w:tr>
    </w:tbl>
    <w:p w14:paraId="5B52131C" w14:textId="77777777" w:rsidR="00874781" w:rsidRPr="00874781" w:rsidRDefault="00874781">
      <w:pPr>
        <w:rPr>
          <w:b/>
          <w:color w:val="000000" w:themeColor="text1"/>
          <w:lang w:val="es-ES"/>
        </w:rPr>
      </w:pPr>
    </w:p>
    <w:p w14:paraId="616ABC42" w14:textId="77777777" w:rsidR="00C25CD0" w:rsidRPr="004E5D0E" w:rsidRDefault="00C25CD0">
      <w:pPr>
        <w:rPr>
          <w:i/>
          <w:color w:val="808080"/>
          <w:lang w:val="es-ES"/>
        </w:rPr>
      </w:pPr>
    </w:p>
    <w:p w14:paraId="56C50CBD" w14:textId="77777777" w:rsidR="00C25CD0" w:rsidRPr="001B3668" w:rsidRDefault="009A7E51">
      <w:pPr>
        <w:rPr>
          <w:b/>
          <w:color w:val="000000" w:themeColor="text1"/>
          <w:lang w:val="en-US"/>
        </w:rPr>
      </w:pPr>
      <w:proofErr w:type="spellStart"/>
      <w:r w:rsidRPr="001B3668">
        <w:rPr>
          <w:b/>
          <w:color w:val="000000" w:themeColor="text1"/>
          <w:lang w:val="en-US"/>
        </w:rPr>
        <w:t>Tabla</w:t>
      </w:r>
      <w:proofErr w:type="spellEnd"/>
      <w:r w:rsidRPr="001B3668">
        <w:rPr>
          <w:b/>
          <w:color w:val="000000" w:themeColor="text1"/>
          <w:lang w:val="en-US"/>
        </w:rPr>
        <w:t xml:space="preserve"> 3. </w:t>
      </w:r>
      <w:proofErr w:type="spellStart"/>
      <w:r w:rsidRPr="001B3668">
        <w:rPr>
          <w:b/>
          <w:color w:val="000000" w:themeColor="text1"/>
          <w:lang w:val="en-US"/>
        </w:rPr>
        <w:t>Matriz</w:t>
      </w:r>
      <w:proofErr w:type="spellEnd"/>
      <w:r w:rsidRPr="001B3668">
        <w:rPr>
          <w:b/>
          <w:color w:val="000000" w:themeColor="text1"/>
          <w:lang w:val="en-US"/>
        </w:rPr>
        <w:t xml:space="preserve"> RACI </w:t>
      </w:r>
    </w:p>
    <w:tbl>
      <w:tblPr>
        <w:tblW w:w="10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885"/>
        <w:gridCol w:w="1530"/>
        <w:gridCol w:w="1091"/>
        <w:gridCol w:w="1249"/>
        <w:gridCol w:w="1530"/>
        <w:gridCol w:w="1485"/>
        <w:gridCol w:w="1294"/>
      </w:tblGrid>
      <w:tr w:rsidR="00C924FB" w:rsidRPr="001B3668" w14:paraId="1D54B4E0" w14:textId="77777777" w:rsidTr="00D571D2">
        <w:trPr>
          <w:jc w:val="center"/>
        </w:trPr>
        <w:tc>
          <w:tcPr>
            <w:tcW w:w="1885" w:type="dxa"/>
            <w:shd w:val="clear" w:color="auto" w:fill="DDDECE"/>
            <w:vAlign w:val="center"/>
          </w:tcPr>
          <w:p w14:paraId="6086838D" w14:textId="77777777" w:rsidR="00C25CD0" w:rsidRPr="001B3668" w:rsidRDefault="009A7E51" w:rsidP="00D571D2">
            <w:pPr>
              <w:jc w:val="center"/>
              <w:rPr>
                <w:b/>
                <w:color w:val="000000" w:themeColor="text1"/>
              </w:rPr>
            </w:pPr>
            <w:r w:rsidRPr="001B3668">
              <w:rPr>
                <w:b/>
                <w:color w:val="000000" w:themeColor="text1"/>
              </w:rPr>
              <w:t>Rol</w:t>
            </w:r>
          </w:p>
        </w:tc>
        <w:tc>
          <w:tcPr>
            <w:tcW w:w="1530" w:type="dxa"/>
            <w:shd w:val="clear" w:color="auto" w:fill="DDDECE"/>
            <w:vAlign w:val="center"/>
          </w:tcPr>
          <w:p w14:paraId="2371B0B6" w14:textId="77777777" w:rsidR="00C25CD0" w:rsidRPr="001B3668" w:rsidRDefault="009A7E51" w:rsidP="00D571D2">
            <w:pPr>
              <w:jc w:val="center"/>
              <w:rPr>
                <w:b/>
                <w:color w:val="000000" w:themeColor="text1"/>
                <w:lang w:val="en-US"/>
              </w:rPr>
            </w:pPr>
            <w:proofErr w:type="spellStart"/>
            <w:r w:rsidRPr="001B3668">
              <w:rPr>
                <w:b/>
                <w:color w:val="000000" w:themeColor="text1"/>
                <w:lang w:val="en-US"/>
              </w:rPr>
              <w:t>Asignado</w:t>
            </w:r>
            <w:proofErr w:type="spellEnd"/>
            <w:r w:rsidRPr="001B3668">
              <w:rPr>
                <w:b/>
                <w:color w:val="000000" w:themeColor="text1"/>
                <w:lang w:val="en-US"/>
              </w:rPr>
              <w:t>(a)</w:t>
            </w:r>
          </w:p>
        </w:tc>
        <w:tc>
          <w:tcPr>
            <w:tcW w:w="1091" w:type="dxa"/>
            <w:shd w:val="clear" w:color="auto" w:fill="DDDECE"/>
            <w:vAlign w:val="center"/>
          </w:tcPr>
          <w:p w14:paraId="5B94EC97" w14:textId="77777777" w:rsidR="00C25CD0" w:rsidRPr="001B3668" w:rsidRDefault="009A7E51" w:rsidP="00D571D2">
            <w:pPr>
              <w:jc w:val="center"/>
              <w:rPr>
                <w:b/>
                <w:color w:val="000000" w:themeColor="text1"/>
                <w:lang w:val="en-US"/>
              </w:rPr>
            </w:pPr>
            <w:proofErr w:type="spellStart"/>
            <w:r w:rsidRPr="001B3668">
              <w:rPr>
                <w:b/>
                <w:color w:val="000000" w:themeColor="text1"/>
                <w:lang w:val="en-US"/>
              </w:rPr>
              <w:t>Definir</w:t>
            </w:r>
            <w:proofErr w:type="spellEnd"/>
          </w:p>
        </w:tc>
        <w:tc>
          <w:tcPr>
            <w:tcW w:w="1249" w:type="dxa"/>
            <w:shd w:val="clear" w:color="auto" w:fill="DDDECE"/>
            <w:vAlign w:val="center"/>
          </w:tcPr>
          <w:p w14:paraId="7B4538B7" w14:textId="77777777" w:rsidR="00C25CD0" w:rsidRPr="001B3668" w:rsidRDefault="009A7E51" w:rsidP="00D571D2">
            <w:pPr>
              <w:jc w:val="center"/>
              <w:rPr>
                <w:b/>
                <w:color w:val="000000" w:themeColor="text1"/>
                <w:lang w:val="en-US"/>
              </w:rPr>
            </w:pPr>
            <w:proofErr w:type="spellStart"/>
            <w:r w:rsidRPr="001B3668">
              <w:rPr>
                <w:b/>
                <w:color w:val="000000" w:themeColor="text1"/>
                <w:lang w:val="en-US"/>
              </w:rPr>
              <w:t>Diseñar</w:t>
            </w:r>
            <w:proofErr w:type="spellEnd"/>
          </w:p>
        </w:tc>
        <w:tc>
          <w:tcPr>
            <w:tcW w:w="1530" w:type="dxa"/>
            <w:shd w:val="clear" w:color="auto" w:fill="DDDECE"/>
            <w:vAlign w:val="center"/>
          </w:tcPr>
          <w:p w14:paraId="299DB8D9" w14:textId="77777777" w:rsidR="00C25CD0" w:rsidRPr="001B3668" w:rsidRDefault="009A7E51" w:rsidP="00D571D2">
            <w:pPr>
              <w:jc w:val="center"/>
              <w:rPr>
                <w:b/>
                <w:color w:val="000000" w:themeColor="text1"/>
                <w:lang w:val="en-US"/>
              </w:rPr>
            </w:pPr>
            <w:proofErr w:type="spellStart"/>
            <w:r w:rsidRPr="001B3668">
              <w:rPr>
                <w:b/>
                <w:color w:val="000000" w:themeColor="text1"/>
                <w:lang w:val="en-US"/>
              </w:rPr>
              <w:t>Desarrollar</w:t>
            </w:r>
            <w:proofErr w:type="spellEnd"/>
          </w:p>
        </w:tc>
        <w:tc>
          <w:tcPr>
            <w:tcW w:w="1485" w:type="dxa"/>
            <w:shd w:val="clear" w:color="auto" w:fill="DDDECE"/>
            <w:vAlign w:val="center"/>
          </w:tcPr>
          <w:p w14:paraId="22C913C2" w14:textId="77777777" w:rsidR="00C25CD0" w:rsidRPr="001B3668" w:rsidRDefault="009A7E51" w:rsidP="00D571D2">
            <w:pPr>
              <w:jc w:val="center"/>
              <w:rPr>
                <w:b/>
                <w:color w:val="000000" w:themeColor="text1"/>
                <w:lang w:val="en-US"/>
              </w:rPr>
            </w:pPr>
            <w:proofErr w:type="spellStart"/>
            <w:r w:rsidRPr="001B3668">
              <w:rPr>
                <w:b/>
                <w:color w:val="000000" w:themeColor="text1"/>
                <w:lang w:val="en-US"/>
              </w:rPr>
              <w:t>Probar</w:t>
            </w:r>
            <w:proofErr w:type="spellEnd"/>
          </w:p>
        </w:tc>
        <w:tc>
          <w:tcPr>
            <w:tcW w:w="1294" w:type="dxa"/>
            <w:shd w:val="clear" w:color="auto" w:fill="DDDECE"/>
          </w:tcPr>
          <w:p w14:paraId="1707B26D" w14:textId="77777777" w:rsidR="00C25CD0" w:rsidRPr="001B3668" w:rsidRDefault="009A7E51" w:rsidP="00D571D2">
            <w:pPr>
              <w:jc w:val="center"/>
              <w:rPr>
                <w:b/>
                <w:color w:val="000000" w:themeColor="text1"/>
                <w:lang w:val="en-US"/>
              </w:rPr>
            </w:pPr>
            <w:proofErr w:type="spellStart"/>
            <w:r w:rsidRPr="001B3668">
              <w:rPr>
                <w:b/>
                <w:color w:val="000000" w:themeColor="text1"/>
                <w:lang w:val="en-US"/>
              </w:rPr>
              <w:t>Desplegar</w:t>
            </w:r>
            <w:proofErr w:type="spellEnd"/>
          </w:p>
        </w:tc>
      </w:tr>
      <w:tr w:rsidR="001F7D40" w:rsidRPr="001B3668" w14:paraId="0B44CA4E" w14:textId="77777777" w:rsidTr="00D571D2">
        <w:trPr>
          <w:jc w:val="center"/>
        </w:trPr>
        <w:tc>
          <w:tcPr>
            <w:tcW w:w="1885" w:type="dxa"/>
          </w:tcPr>
          <w:p w14:paraId="55ABAE78" w14:textId="5E869151" w:rsidR="001F7D40" w:rsidRPr="001B3668" w:rsidRDefault="001F7D40" w:rsidP="001F7D40">
            <w:pPr>
              <w:rPr>
                <w:color w:val="000000" w:themeColor="text1"/>
                <w:lang w:val="en-US"/>
              </w:rPr>
            </w:pPr>
            <w:r>
              <w:t xml:space="preserve">Lider </w:t>
            </w:r>
            <w:proofErr w:type="spellStart"/>
            <w:r w:rsidRPr="00B92487">
              <w:t>Coordinador</w:t>
            </w:r>
            <w:proofErr w:type="spellEnd"/>
            <w:r w:rsidRPr="00B92487">
              <w:t xml:space="preserve"> de Calidad</w:t>
            </w:r>
          </w:p>
        </w:tc>
        <w:tc>
          <w:tcPr>
            <w:tcW w:w="1530" w:type="dxa"/>
          </w:tcPr>
          <w:p w14:paraId="36511B2B" w14:textId="1FC1CF3E" w:rsidR="001F7D40" w:rsidRPr="001B3668" w:rsidRDefault="001F7D40" w:rsidP="001F7D40">
            <w:pPr>
              <w:rPr>
                <w:color w:val="000000" w:themeColor="text1"/>
              </w:rPr>
            </w:pPr>
            <w:r>
              <w:rPr>
                <w:color w:val="000000" w:themeColor="text1"/>
              </w:rPr>
              <w:t>Fernando Lezcano</w:t>
            </w:r>
          </w:p>
        </w:tc>
        <w:tc>
          <w:tcPr>
            <w:tcW w:w="1091" w:type="dxa"/>
            <w:vAlign w:val="center"/>
          </w:tcPr>
          <w:p w14:paraId="608C17D6" w14:textId="1F8BA849" w:rsidR="001F7D40" w:rsidRPr="001B3668" w:rsidRDefault="001F7D40" w:rsidP="001F7D40">
            <w:pPr>
              <w:jc w:val="center"/>
              <w:rPr>
                <w:color w:val="000000" w:themeColor="text1"/>
              </w:rPr>
            </w:pPr>
            <w:r>
              <w:rPr>
                <w:color w:val="000000" w:themeColor="text1"/>
              </w:rPr>
              <w:t>A</w:t>
            </w:r>
          </w:p>
        </w:tc>
        <w:tc>
          <w:tcPr>
            <w:tcW w:w="1249" w:type="dxa"/>
            <w:vAlign w:val="center"/>
          </w:tcPr>
          <w:p w14:paraId="797B5710" w14:textId="77777777" w:rsidR="001F7D40" w:rsidRPr="001B3668" w:rsidRDefault="001F7D40" w:rsidP="001F7D40">
            <w:pPr>
              <w:jc w:val="center"/>
              <w:rPr>
                <w:color w:val="000000" w:themeColor="text1"/>
              </w:rPr>
            </w:pPr>
            <w:r w:rsidRPr="001B3668">
              <w:rPr>
                <w:color w:val="000000" w:themeColor="text1"/>
              </w:rPr>
              <w:t>C</w:t>
            </w:r>
          </w:p>
        </w:tc>
        <w:tc>
          <w:tcPr>
            <w:tcW w:w="1530" w:type="dxa"/>
            <w:vAlign w:val="center"/>
          </w:tcPr>
          <w:p w14:paraId="0BC7F75A" w14:textId="77777777" w:rsidR="001F7D40" w:rsidRPr="001B3668" w:rsidRDefault="001F7D40" w:rsidP="001F7D40">
            <w:pPr>
              <w:jc w:val="center"/>
              <w:rPr>
                <w:color w:val="000000" w:themeColor="text1"/>
              </w:rPr>
            </w:pPr>
            <w:r w:rsidRPr="001B3668">
              <w:rPr>
                <w:color w:val="000000" w:themeColor="text1"/>
              </w:rPr>
              <w:t>C</w:t>
            </w:r>
          </w:p>
        </w:tc>
        <w:tc>
          <w:tcPr>
            <w:tcW w:w="1485" w:type="dxa"/>
            <w:vAlign w:val="center"/>
          </w:tcPr>
          <w:p w14:paraId="1168F8F6" w14:textId="77777777" w:rsidR="001F7D40" w:rsidRPr="001B3668" w:rsidRDefault="001F7D40" w:rsidP="001F7D40">
            <w:pPr>
              <w:jc w:val="center"/>
              <w:rPr>
                <w:color w:val="000000" w:themeColor="text1"/>
              </w:rPr>
            </w:pPr>
            <w:r w:rsidRPr="001B3668">
              <w:rPr>
                <w:color w:val="000000" w:themeColor="text1"/>
              </w:rPr>
              <w:t>C</w:t>
            </w:r>
          </w:p>
        </w:tc>
        <w:tc>
          <w:tcPr>
            <w:tcW w:w="1294" w:type="dxa"/>
            <w:vAlign w:val="center"/>
          </w:tcPr>
          <w:p w14:paraId="0323B0DD" w14:textId="77777777" w:rsidR="001F7D40" w:rsidRPr="001B3668" w:rsidRDefault="001F7D40" w:rsidP="001F7D40">
            <w:pPr>
              <w:jc w:val="center"/>
              <w:rPr>
                <w:color w:val="000000" w:themeColor="text1"/>
              </w:rPr>
            </w:pPr>
            <w:r w:rsidRPr="001B3668">
              <w:rPr>
                <w:color w:val="000000" w:themeColor="text1"/>
              </w:rPr>
              <w:t>I</w:t>
            </w:r>
          </w:p>
        </w:tc>
      </w:tr>
      <w:tr w:rsidR="001F7D40" w:rsidRPr="001B3668" w14:paraId="30E8D2B1" w14:textId="77777777" w:rsidTr="00D571D2">
        <w:trPr>
          <w:jc w:val="center"/>
        </w:trPr>
        <w:tc>
          <w:tcPr>
            <w:tcW w:w="1885" w:type="dxa"/>
          </w:tcPr>
          <w:p w14:paraId="6911D8C5" w14:textId="13166520" w:rsidR="001F7D40" w:rsidRPr="001F7D40" w:rsidRDefault="001F7D40" w:rsidP="001F7D40">
            <w:pPr>
              <w:rPr>
                <w:color w:val="000000" w:themeColor="text1"/>
                <w:lang w:val="es-ES"/>
              </w:rPr>
            </w:pPr>
            <w:r w:rsidRPr="00B92487">
              <w:rPr>
                <w:lang w:val="es-ES"/>
              </w:rPr>
              <w:t>Líder de Evaluación de Requisitos y Gestión</w:t>
            </w:r>
          </w:p>
        </w:tc>
        <w:tc>
          <w:tcPr>
            <w:tcW w:w="1530" w:type="dxa"/>
          </w:tcPr>
          <w:p w14:paraId="6CB5E482" w14:textId="2C42E86E" w:rsidR="001F7D40" w:rsidRPr="001B3668" w:rsidRDefault="001F7D40" w:rsidP="001F7D40">
            <w:pPr>
              <w:rPr>
                <w:color w:val="000000" w:themeColor="text1"/>
              </w:rPr>
            </w:pPr>
            <w:r>
              <w:rPr>
                <w:color w:val="000000" w:themeColor="text1"/>
              </w:rPr>
              <w:t>Edgar Lorenzo</w:t>
            </w:r>
          </w:p>
        </w:tc>
        <w:tc>
          <w:tcPr>
            <w:tcW w:w="1091" w:type="dxa"/>
            <w:vAlign w:val="center"/>
          </w:tcPr>
          <w:p w14:paraId="190C2FD0" w14:textId="77777777" w:rsidR="001F7D40" w:rsidRPr="001B3668" w:rsidRDefault="001F7D40" w:rsidP="001F7D40">
            <w:pPr>
              <w:jc w:val="center"/>
              <w:rPr>
                <w:color w:val="000000" w:themeColor="text1"/>
              </w:rPr>
            </w:pPr>
            <w:r w:rsidRPr="001B3668">
              <w:rPr>
                <w:color w:val="000000" w:themeColor="text1"/>
              </w:rPr>
              <w:t>C</w:t>
            </w:r>
          </w:p>
        </w:tc>
        <w:tc>
          <w:tcPr>
            <w:tcW w:w="1249" w:type="dxa"/>
            <w:vAlign w:val="center"/>
          </w:tcPr>
          <w:p w14:paraId="0392F74A" w14:textId="77777777" w:rsidR="001F7D40" w:rsidRPr="001B3668" w:rsidRDefault="001F7D40" w:rsidP="001F7D40">
            <w:pPr>
              <w:jc w:val="center"/>
              <w:rPr>
                <w:color w:val="000000" w:themeColor="text1"/>
              </w:rPr>
            </w:pPr>
            <w:r w:rsidRPr="001B3668">
              <w:rPr>
                <w:color w:val="000000" w:themeColor="text1"/>
              </w:rPr>
              <w:t>C</w:t>
            </w:r>
          </w:p>
        </w:tc>
        <w:tc>
          <w:tcPr>
            <w:tcW w:w="1530" w:type="dxa"/>
            <w:vAlign w:val="center"/>
          </w:tcPr>
          <w:p w14:paraId="38257241" w14:textId="13DA108E" w:rsidR="001F7D40" w:rsidRPr="001B3668" w:rsidRDefault="001F7D40" w:rsidP="001F7D40">
            <w:pPr>
              <w:jc w:val="center"/>
              <w:rPr>
                <w:color w:val="000000" w:themeColor="text1"/>
              </w:rPr>
            </w:pPr>
            <w:r>
              <w:rPr>
                <w:color w:val="000000" w:themeColor="text1"/>
              </w:rPr>
              <w:t>C</w:t>
            </w:r>
          </w:p>
        </w:tc>
        <w:tc>
          <w:tcPr>
            <w:tcW w:w="1485" w:type="dxa"/>
            <w:vAlign w:val="center"/>
          </w:tcPr>
          <w:p w14:paraId="0F9CED13" w14:textId="0739C4C5" w:rsidR="001F7D40" w:rsidRPr="001B3668" w:rsidRDefault="001F7D40" w:rsidP="001F7D40">
            <w:pPr>
              <w:jc w:val="center"/>
              <w:rPr>
                <w:color w:val="000000" w:themeColor="text1"/>
              </w:rPr>
            </w:pPr>
            <w:r>
              <w:rPr>
                <w:color w:val="000000" w:themeColor="text1"/>
              </w:rPr>
              <w:t>R</w:t>
            </w:r>
          </w:p>
        </w:tc>
        <w:tc>
          <w:tcPr>
            <w:tcW w:w="1294" w:type="dxa"/>
            <w:vAlign w:val="center"/>
          </w:tcPr>
          <w:p w14:paraId="123FB3FE" w14:textId="77777777" w:rsidR="001F7D40" w:rsidRPr="001B3668" w:rsidRDefault="001F7D40" w:rsidP="001F7D40">
            <w:pPr>
              <w:jc w:val="center"/>
              <w:rPr>
                <w:color w:val="000000" w:themeColor="text1"/>
              </w:rPr>
            </w:pPr>
            <w:r w:rsidRPr="001B3668">
              <w:rPr>
                <w:color w:val="000000" w:themeColor="text1"/>
              </w:rPr>
              <w:t>C</w:t>
            </w:r>
          </w:p>
        </w:tc>
      </w:tr>
      <w:tr w:rsidR="001F7D40" w:rsidRPr="001B3668" w14:paraId="3721B0A7" w14:textId="77777777" w:rsidTr="00D571D2">
        <w:trPr>
          <w:jc w:val="center"/>
        </w:trPr>
        <w:tc>
          <w:tcPr>
            <w:tcW w:w="1885" w:type="dxa"/>
          </w:tcPr>
          <w:p w14:paraId="6EE7ABB6" w14:textId="6B29B312" w:rsidR="001F7D40" w:rsidRPr="001F7D40" w:rsidRDefault="001F7D40" w:rsidP="001F7D40">
            <w:pPr>
              <w:rPr>
                <w:color w:val="000000" w:themeColor="text1"/>
                <w:lang w:val="es-ES"/>
              </w:rPr>
            </w:pPr>
            <w:r w:rsidRPr="00B92487">
              <w:rPr>
                <w:lang w:val="es-ES"/>
              </w:rPr>
              <w:t>Líder de Documentación de Calidad</w:t>
            </w:r>
          </w:p>
        </w:tc>
        <w:tc>
          <w:tcPr>
            <w:tcW w:w="1530" w:type="dxa"/>
          </w:tcPr>
          <w:p w14:paraId="48B35609" w14:textId="02B815DF" w:rsidR="001F7D40" w:rsidRPr="001B3668" w:rsidRDefault="001F7D40" w:rsidP="001F7D40">
            <w:pPr>
              <w:rPr>
                <w:color w:val="000000" w:themeColor="text1"/>
              </w:rPr>
            </w:pPr>
            <w:r>
              <w:rPr>
                <w:color w:val="000000" w:themeColor="text1"/>
              </w:rPr>
              <w:t>José Bustamante</w:t>
            </w:r>
          </w:p>
        </w:tc>
        <w:tc>
          <w:tcPr>
            <w:tcW w:w="1091" w:type="dxa"/>
            <w:vAlign w:val="center"/>
          </w:tcPr>
          <w:p w14:paraId="22F866EC" w14:textId="77777777" w:rsidR="001F7D40" w:rsidRPr="001B3668" w:rsidRDefault="001F7D40" w:rsidP="001F7D40">
            <w:pPr>
              <w:jc w:val="center"/>
              <w:rPr>
                <w:color w:val="000000" w:themeColor="text1"/>
              </w:rPr>
            </w:pPr>
            <w:r w:rsidRPr="001B3668">
              <w:rPr>
                <w:color w:val="000000" w:themeColor="text1"/>
              </w:rPr>
              <w:t>I</w:t>
            </w:r>
          </w:p>
        </w:tc>
        <w:tc>
          <w:tcPr>
            <w:tcW w:w="1249" w:type="dxa"/>
            <w:vAlign w:val="center"/>
          </w:tcPr>
          <w:p w14:paraId="2E91226F" w14:textId="2C59AAEE" w:rsidR="001F7D40" w:rsidRPr="001B3668" w:rsidRDefault="001F7D40" w:rsidP="001F7D40">
            <w:pPr>
              <w:jc w:val="center"/>
              <w:rPr>
                <w:color w:val="000000" w:themeColor="text1"/>
              </w:rPr>
            </w:pPr>
            <w:r>
              <w:rPr>
                <w:color w:val="000000" w:themeColor="text1"/>
              </w:rPr>
              <w:t>C</w:t>
            </w:r>
          </w:p>
        </w:tc>
        <w:tc>
          <w:tcPr>
            <w:tcW w:w="1530" w:type="dxa"/>
            <w:vAlign w:val="center"/>
          </w:tcPr>
          <w:p w14:paraId="10E2C6BB" w14:textId="6EF422B2" w:rsidR="001F7D40" w:rsidRPr="001B3668" w:rsidRDefault="001F7D40" w:rsidP="001F7D40">
            <w:pPr>
              <w:jc w:val="center"/>
              <w:rPr>
                <w:color w:val="000000" w:themeColor="text1"/>
              </w:rPr>
            </w:pPr>
            <w:r>
              <w:rPr>
                <w:color w:val="000000" w:themeColor="text1"/>
              </w:rPr>
              <w:t>R</w:t>
            </w:r>
          </w:p>
        </w:tc>
        <w:tc>
          <w:tcPr>
            <w:tcW w:w="1485" w:type="dxa"/>
            <w:vAlign w:val="center"/>
          </w:tcPr>
          <w:p w14:paraId="66EEB592" w14:textId="77777777" w:rsidR="001F7D40" w:rsidRPr="001B3668" w:rsidRDefault="001F7D40" w:rsidP="001F7D40">
            <w:pPr>
              <w:jc w:val="center"/>
              <w:rPr>
                <w:color w:val="000000" w:themeColor="text1"/>
              </w:rPr>
            </w:pPr>
            <w:r w:rsidRPr="001B3668">
              <w:rPr>
                <w:color w:val="000000" w:themeColor="text1"/>
              </w:rPr>
              <w:t>I</w:t>
            </w:r>
          </w:p>
        </w:tc>
        <w:tc>
          <w:tcPr>
            <w:tcW w:w="1294" w:type="dxa"/>
            <w:vAlign w:val="center"/>
          </w:tcPr>
          <w:p w14:paraId="6EB8805F" w14:textId="77777777" w:rsidR="001F7D40" w:rsidRPr="001B3668" w:rsidRDefault="001F7D40" w:rsidP="001F7D40">
            <w:pPr>
              <w:jc w:val="center"/>
              <w:rPr>
                <w:color w:val="000000" w:themeColor="text1"/>
              </w:rPr>
            </w:pPr>
            <w:r w:rsidRPr="001B3668">
              <w:rPr>
                <w:color w:val="000000" w:themeColor="text1"/>
              </w:rPr>
              <w:t>I</w:t>
            </w:r>
          </w:p>
        </w:tc>
      </w:tr>
      <w:tr w:rsidR="001F7D40" w:rsidRPr="001B3668" w14:paraId="19D46FBB" w14:textId="77777777" w:rsidTr="00D571D2">
        <w:trPr>
          <w:jc w:val="center"/>
        </w:trPr>
        <w:tc>
          <w:tcPr>
            <w:tcW w:w="1885" w:type="dxa"/>
          </w:tcPr>
          <w:p w14:paraId="2282BF20" w14:textId="3A5F0B8A" w:rsidR="001F7D40" w:rsidRPr="001F7D40" w:rsidRDefault="001F7D40" w:rsidP="001F7D40">
            <w:pPr>
              <w:rPr>
                <w:color w:val="000000" w:themeColor="text1"/>
                <w:lang w:val="es-ES"/>
              </w:rPr>
            </w:pPr>
            <w:r w:rsidRPr="00B92487">
              <w:rPr>
                <w:lang w:val="es-ES"/>
              </w:rPr>
              <w:t>Líder de Métricas y Medición de Calidad</w:t>
            </w:r>
          </w:p>
        </w:tc>
        <w:tc>
          <w:tcPr>
            <w:tcW w:w="1530" w:type="dxa"/>
          </w:tcPr>
          <w:p w14:paraId="0CEAFAE8" w14:textId="3BF68A6F" w:rsidR="001F7D40" w:rsidRPr="001B3668" w:rsidRDefault="001F7D40" w:rsidP="001F7D40">
            <w:pPr>
              <w:rPr>
                <w:color w:val="000000" w:themeColor="text1"/>
              </w:rPr>
            </w:pPr>
            <w:r>
              <w:rPr>
                <w:color w:val="000000" w:themeColor="text1"/>
              </w:rPr>
              <w:t>Linette Bonilla</w:t>
            </w:r>
          </w:p>
        </w:tc>
        <w:tc>
          <w:tcPr>
            <w:tcW w:w="1091" w:type="dxa"/>
            <w:vAlign w:val="center"/>
          </w:tcPr>
          <w:p w14:paraId="2DA84650" w14:textId="77777777" w:rsidR="001F7D40" w:rsidRPr="001B3668" w:rsidRDefault="001F7D40" w:rsidP="001F7D40">
            <w:pPr>
              <w:jc w:val="center"/>
              <w:rPr>
                <w:color w:val="000000" w:themeColor="text1"/>
              </w:rPr>
            </w:pPr>
            <w:r w:rsidRPr="001B3668">
              <w:rPr>
                <w:color w:val="000000" w:themeColor="text1"/>
              </w:rPr>
              <w:t>C</w:t>
            </w:r>
          </w:p>
        </w:tc>
        <w:tc>
          <w:tcPr>
            <w:tcW w:w="1249" w:type="dxa"/>
            <w:vAlign w:val="center"/>
          </w:tcPr>
          <w:p w14:paraId="2B9E2F19" w14:textId="0A3309E8" w:rsidR="001F7D40" w:rsidRPr="001B3668" w:rsidRDefault="001F7D40" w:rsidP="001F7D40">
            <w:pPr>
              <w:jc w:val="center"/>
              <w:rPr>
                <w:color w:val="000000" w:themeColor="text1"/>
              </w:rPr>
            </w:pPr>
            <w:r>
              <w:rPr>
                <w:color w:val="000000" w:themeColor="text1"/>
              </w:rPr>
              <w:t>R</w:t>
            </w:r>
          </w:p>
        </w:tc>
        <w:tc>
          <w:tcPr>
            <w:tcW w:w="1530" w:type="dxa"/>
            <w:vAlign w:val="center"/>
          </w:tcPr>
          <w:p w14:paraId="6E81A939" w14:textId="77777777" w:rsidR="001F7D40" w:rsidRPr="001B3668" w:rsidRDefault="001F7D40" w:rsidP="001F7D40">
            <w:pPr>
              <w:jc w:val="center"/>
              <w:rPr>
                <w:color w:val="000000" w:themeColor="text1"/>
              </w:rPr>
            </w:pPr>
            <w:r w:rsidRPr="001B3668">
              <w:rPr>
                <w:color w:val="000000" w:themeColor="text1"/>
              </w:rPr>
              <w:t>I</w:t>
            </w:r>
          </w:p>
        </w:tc>
        <w:tc>
          <w:tcPr>
            <w:tcW w:w="1485" w:type="dxa"/>
            <w:vAlign w:val="center"/>
          </w:tcPr>
          <w:p w14:paraId="7F45D30F" w14:textId="4D799EB1" w:rsidR="001F7D40" w:rsidRPr="001B3668" w:rsidRDefault="001F7D40" w:rsidP="001F7D40">
            <w:pPr>
              <w:jc w:val="center"/>
              <w:rPr>
                <w:color w:val="000000" w:themeColor="text1"/>
              </w:rPr>
            </w:pPr>
            <w:r>
              <w:rPr>
                <w:color w:val="000000" w:themeColor="text1"/>
              </w:rPr>
              <w:t>C</w:t>
            </w:r>
          </w:p>
        </w:tc>
        <w:tc>
          <w:tcPr>
            <w:tcW w:w="1294" w:type="dxa"/>
            <w:vAlign w:val="center"/>
          </w:tcPr>
          <w:p w14:paraId="34BEE142" w14:textId="77777777" w:rsidR="001F7D40" w:rsidRPr="001B3668" w:rsidRDefault="001F7D40" w:rsidP="001F7D40">
            <w:pPr>
              <w:jc w:val="center"/>
              <w:rPr>
                <w:color w:val="000000" w:themeColor="text1"/>
              </w:rPr>
            </w:pPr>
            <w:r w:rsidRPr="001B3668">
              <w:rPr>
                <w:color w:val="000000" w:themeColor="text1"/>
              </w:rPr>
              <w:t>I</w:t>
            </w:r>
          </w:p>
        </w:tc>
      </w:tr>
    </w:tbl>
    <w:p w14:paraId="4E2AC2B5" w14:textId="77777777" w:rsidR="00C25CD0" w:rsidRDefault="00C25CD0"/>
    <w:p w14:paraId="597C7BC2" w14:textId="77777777" w:rsidR="00C25CD0" w:rsidRDefault="009A7E51">
      <w:pPr>
        <w:pStyle w:val="Ttulo2"/>
        <w:rPr>
          <w:lang w:val="en-US"/>
        </w:rPr>
      </w:pPr>
      <w:bookmarkStart w:id="11" w:name="_Toc204719606"/>
      <w:r w:rsidRPr="7E6F9A9B">
        <w:rPr>
          <w:lang w:val="en-US"/>
        </w:rPr>
        <w:t xml:space="preserve">2.2 – </w:t>
      </w:r>
      <w:proofErr w:type="spellStart"/>
      <w:r w:rsidRPr="7E6F9A9B">
        <w:rPr>
          <w:lang w:val="en-US"/>
        </w:rPr>
        <w:t>Estándares</w:t>
      </w:r>
      <w:proofErr w:type="spellEnd"/>
      <w:r w:rsidRPr="7E6F9A9B">
        <w:rPr>
          <w:lang w:val="en-US"/>
        </w:rPr>
        <w:t xml:space="preserve">, </w:t>
      </w:r>
      <w:proofErr w:type="spellStart"/>
      <w:r w:rsidRPr="7E6F9A9B">
        <w:rPr>
          <w:lang w:val="en-US"/>
        </w:rPr>
        <w:t>prácticas</w:t>
      </w:r>
      <w:proofErr w:type="spellEnd"/>
      <w:r w:rsidRPr="7E6F9A9B">
        <w:rPr>
          <w:lang w:val="en-US"/>
        </w:rPr>
        <w:t xml:space="preserve"> y </w:t>
      </w:r>
      <w:proofErr w:type="spellStart"/>
      <w:r w:rsidRPr="7E6F9A9B">
        <w:rPr>
          <w:lang w:val="en-US"/>
        </w:rPr>
        <w:t>convenciones</w:t>
      </w:r>
      <w:bookmarkEnd w:id="11"/>
      <w:proofErr w:type="spellEnd"/>
    </w:p>
    <w:p w14:paraId="17A4B1CC" w14:textId="77777777" w:rsidR="00C25CD0" w:rsidRDefault="00C25CD0"/>
    <w:tbl>
      <w:tblPr>
        <w:tblW w:w="889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205"/>
        <w:gridCol w:w="2250"/>
        <w:gridCol w:w="2220"/>
        <w:gridCol w:w="2220"/>
      </w:tblGrid>
      <w:tr w:rsidR="00FF5234" w14:paraId="1CB3A2ED" w14:textId="77777777" w:rsidTr="005F1AB1">
        <w:trPr>
          <w:trHeight w:val="555"/>
        </w:trPr>
        <w:tc>
          <w:tcPr>
            <w:tcW w:w="22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DDECE"/>
            <w:tcMar>
              <w:top w:w="0" w:type="dxa"/>
              <w:left w:w="100" w:type="dxa"/>
              <w:bottom w:w="0" w:type="dxa"/>
              <w:right w:w="100" w:type="dxa"/>
            </w:tcMar>
          </w:tcPr>
          <w:p w14:paraId="24459D4D" w14:textId="77777777" w:rsidR="00C25CD0" w:rsidRDefault="009A7E51">
            <w:pPr>
              <w:spacing w:before="240" w:line="276" w:lineRule="auto"/>
              <w:rPr>
                <w:b/>
                <w:bCs/>
                <w:lang w:val="en-US"/>
              </w:rPr>
            </w:pPr>
            <w:proofErr w:type="spellStart"/>
            <w:r w:rsidRPr="7E6F9A9B">
              <w:rPr>
                <w:b/>
                <w:bCs/>
                <w:lang w:val="en-US"/>
              </w:rPr>
              <w:t>Categoría</w:t>
            </w:r>
            <w:proofErr w:type="spellEnd"/>
          </w:p>
        </w:tc>
        <w:tc>
          <w:tcPr>
            <w:tcW w:w="2250" w:type="dxa"/>
            <w:tcBorders>
              <w:top w:val="single" w:sz="6" w:space="0" w:color="000000" w:themeColor="text1"/>
              <w:left w:val="nil"/>
              <w:bottom w:val="single" w:sz="6" w:space="0" w:color="000000" w:themeColor="text1"/>
              <w:right w:val="single" w:sz="6" w:space="0" w:color="000000" w:themeColor="text1"/>
            </w:tcBorders>
            <w:shd w:val="clear" w:color="auto" w:fill="DDDECE"/>
            <w:tcMar>
              <w:top w:w="0" w:type="dxa"/>
              <w:left w:w="100" w:type="dxa"/>
              <w:bottom w:w="0" w:type="dxa"/>
              <w:right w:w="100" w:type="dxa"/>
            </w:tcMar>
          </w:tcPr>
          <w:p w14:paraId="1DB063AC" w14:textId="77777777" w:rsidR="00C25CD0" w:rsidRDefault="009A7E51">
            <w:pPr>
              <w:spacing w:before="240" w:line="276" w:lineRule="auto"/>
              <w:rPr>
                <w:b/>
                <w:bCs/>
                <w:lang w:val="en-US"/>
              </w:rPr>
            </w:pPr>
            <w:r w:rsidRPr="7E6F9A9B">
              <w:rPr>
                <w:b/>
                <w:bCs/>
                <w:lang w:val="en-US"/>
              </w:rPr>
              <w:t xml:space="preserve">Nombre o </w:t>
            </w:r>
            <w:proofErr w:type="spellStart"/>
            <w:r w:rsidRPr="7E6F9A9B">
              <w:rPr>
                <w:b/>
                <w:bCs/>
                <w:lang w:val="en-US"/>
              </w:rPr>
              <w:t>Descripción</w:t>
            </w:r>
            <w:proofErr w:type="spellEnd"/>
          </w:p>
        </w:tc>
        <w:tc>
          <w:tcPr>
            <w:tcW w:w="2220" w:type="dxa"/>
            <w:tcBorders>
              <w:top w:val="single" w:sz="6" w:space="0" w:color="000000" w:themeColor="text1"/>
              <w:left w:val="nil"/>
              <w:bottom w:val="single" w:sz="6" w:space="0" w:color="000000" w:themeColor="text1"/>
              <w:right w:val="single" w:sz="6" w:space="0" w:color="000000" w:themeColor="text1"/>
            </w:tcBorders>
            <w:shd w:val="clear" w:color="auto" w:fill="DDDECE"/>
            <w:tcMar>
              <w:top w:w="0" w:type="dxa"/>
              <w:left w:w="100" w:type="dxa"/>
              <w:bottom w:w="0" w:type="dxa"/>
              <w:right w:w="100" w:type="dxa"/>
            </w:tcMar>
          </w:tcPr>
          <w:p w14:paraId="12EC8904" w14:textId="77777777" w:rsidR="00C25CD0" w:rsidRDefault="009A7E51">
            <w:pPr>
              <w:spacing w:before="240" w:line="276" w:lineRule="auto"/>
              <w:rPr>
                <w:b/>
                <w:bCs/>
                <w:lang w:val="en-US"/>
              </w:rPr>
            </w:pPr>
            <w:proofErr w:type="spellStart"/>
            <w:r w:rsidRPr="7E6F9A9B">
              <w:rPr>
                <w:b/>
                <w:bCs/>
                <w:lang w:val="en-US"/>
              </w:rPr>
              <w:t>Aplicación</w:t>
            </w:r>
            <w:proofErr w:type="spellEnd"/>
            <w:r w:rsidRPr="7E6F9A9B">
              <w:rPr>
                <w:b/>
                <w:bCs/>
                <w:lang w:val="en-US"/>
              </w:rPr>
              <w:t xml:space="preserve"> </w:t>
            </w:r>
            <w:proofErr w:type="spellStart"/>
            <w:r w:rsidRPr="7E6F9A9B">
              <w:rPr>
                <w:b/>
                <w:bCs/>
                <w:lang w:val="en-US"/>
              </w:rPr>
              <w:t>en</w:t>
            </w:r>
            <w:proofErr w:type="spellEnd"/>
            <w:r w:rsidRPr="7E6F9A9B">
              <w:rPr>
                <w:b/>
                <w:bCs/>
                <w:lang w:val="en-US"/>
              </w:rPr>
              <w:t xml:space="preserve"> </w:t>
            </w:r>
            <w:proofErr w:type="spellStart"/>
            <w:r w:rsidRPr="7E6F9A9B">
              <w:rPr>
                <w:b/>
                <w:bCs/>
                <w:lang w:val="en-US"/>
              </w:rPr>
              <w:t>el</w:t>
            </w:r>
            <w:proofErr w:type="spellEnd"/>
            <w:r w:rsidRPr="7E6F9A9B">
              <w:rPr>
                <w:b/>
                <w:bCs/>
                <w:lang w:val="en-US"/>
              </w:rPr>
              <w:t xml:space="preserve"> Proyecto</w:t>
            </w:r>
          </w:p>
        </w:tc>
        <w:tc>
          <w:tcPr>
            <w:tcW w:w="2220" w:type="dxa"/>
            <w:tcBorders>
              <w:top w:val="single" w:sz="6" w:space="0" w:color="000000" w:themeColor="text1"/>
              <w:left w:val="nil"/>
              <w:bottom w:val="single" w:sz="6" w:space="0" w:color="000000" w:themeColor="text1"/>
              <w:right w:val="single" w:sz="6" w:space="0" w:color="000000" w:themeColor="text1"/>
            </w:tcBorders>
            <w:shd w:val="clear" w:color="auto" w:fill="DDDECE"/>
            <w:tcMar>
              <w:top w:w="0" w:type="dxa"/>
              <w:left w:w="100" w:type="dxa"/>
              <w:bottom w:w="0" w:type="dxa"/>
              <w:right w:w="100" w:type="dxa"/>
            </w:tcMar>
          </w:tcPr>
          <w:p w14:paraId="17511587" w14:textId="77777777" w:rsidR="00C25CD0" w:rsidRDefault="009A7E51">
            <w:pPr>
              <w:spacing w:before="240" w:line="276" w:lineRule="auto"/>
              <w:rPr>
                <w:b/>
                <w:bCs/>
                <w:lang w:val="en-US"/>
              </w:rPr>
            </w:pPr>
            <w:proofErr w:type="spellStart"/>
            <w:r w:rsidRPr="7E6F9A9B">
              <w:rPr>
                <w:b/>
                <w:bCs/>
                <w:lang w:val="en-US"/>
              </w:rPr>
              <w:t>Referencia</w:t>
            </w:r>
            <w:proofErr w:type="spellEnd"/>
            <w:r w:rsidRPr="7E6F9A9B">
              <w:rPr>
                <w:b/>
                <w:bCs/>
                <w:lang w:val="en-US"/>
              </w:rPr>
              <w:t xml:space="preserve"> / Fuente</w:t>
            </w:r>
          </w:p>
        </w:tc>
      </w:tr>
      <w:tr w:rsidR="0050550E" w14:paraId="5DD92FE6" w14:textId="77777777" w:rsidTr="46E8D1C3">
        <w:trPr>
          <w:trHeight w:val="825"/>
        </w:trPr>
        <w:tc>
          <w:tcPr>
            <w:tcW w:w="22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27E317E" w14:textId="77777777" w:rsidR="00C25CD0" w:rsidRDefault="009A7E51">
            <w:pPr>
              <w:spacing w:before="240" w:line="276" w:lineRule="auto"/>
              <w:rPr>
                <w:lang w:val="en-US"/>
              </w:rPr>
            </w:pPr>
            <w:proofErr w:type="spellStart"/>
            <w:r w:rsidRPr="7E6F9A9B">
              <w:rPr>
                <w:lang w:val="en-US"/>
              </w:rPr>
              <w:t>Estándar</w:t>
            </w:r>
            <w:proofErr w:type="spellEnd"/>
            <w:r w:rsidRPr="7E6F9A9B">
              <w:rPr>
                <w:lang w:val="en-US"/>
              </w:rPr>
              <w:t xml:space="preserve"> de </w:t>
            </w:r>
            <w:proofErr w:type="spellStart"/>
            <w:r w:rsidRPr="7E6F9A9B">
              <w:rPr>
                <w:lang w:val="en-US"/>
              </w:rPr>
              <w:t>calidad</w:t>
            </w:r>
            <w:proofErr w:type="spellEnd"/>
          </w:p>
        </w:tc>
        <w:tc>
          <w:tcPr>
            <w:tcW w:w="225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E3D8EFC" w14:textId="77777777" w:rsidR="00C25CD0" w:rsidRDefault="009A7E51">
            <w:pPr>
              <w:spacing w:before="240" w:line="276" w:lineRule="auto"/>
            </w:pPr>
            <w:r>
              <w:t>IEEE 730-1998</w:t>
            </w:r>
          </w:p>
        </w:tc>
        <w:tc>
          <w:tcPr>
            <w:tcW w:w="222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AA315B8" w14:textId="77777777" w:rsidR="00C25CD0" w:rsidRPr="004E5D0E" w:rsidRDefault="009A7E51">
            <w:pPr>
              <w:spacing w:before="240" w:line="276" w:lineRule="auto"/>
              <w:rPr>
                <w:lang w:val="es-ES"/>
              </w:rPr>
            </w:pPr>
            <w:r w:rsidRPr="004E5D0E">
              <w:rPr>
                <w:lang w:val="es-ES"/>
              </w:rPr>
              <w:t>Guía principal para estructurar el plan SQA</w:t>
            </w:r>
          </w:p>
        </w:tc>
        <w:tc>
          <w:tcPr>
            <w:tcW w:w="222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D84E1DA" w14:textId="77777777" w:rsidR="00C25CD0" w:rsidRDefault="009A7E51">
            <w:pPr>
              <w:spacing w:before="240" w:line="276" w:lineRule="auto"/>
            </w:pPr>
            <w:r>
              <w:t>IEEE</w:t>
            </w:r>
          </w:p>
        </w:tc>
      </w:tr>
      <w:tr w:rsidR="0050550E" w:rsidRPr="0029713E" w14:paraId="74B5DDDE" w14:textId="77777777" w:rsidTr="46E8D1C3">
        <w:trPr>
          <w:trHeight w:val="285"/>
        </w:trPr>
        <w:tc>
          <w:tcPr>
            <w:tcW w:w="22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00F843C" w14:textId="11367D31" w:rsidR="00C25CD0" w:rsidRDefault="0029713E">
            <w:pPr>
              <w:spacing w:before="240" w:line="276" w:lineRule="auto"/>
            </w:pPr>
            <w:proofErr w:type="spellStart"/>
            <w:r w:rsidRPr="46E8D1C3">
              <w:rPr>
                <w:lang w:val="en-US"/>
              </w:rPr>
              <w:lastRenderedPageBreak/>
              <w:t>Gestión</w:t>
            </w:r>
            <w:proofErr w:type="spellEnd"/>
            <w:r w:rsidRPr="46E8D1C3">
              <w:rPr>
                <w:lang w:val="en-US"/>
              </w:rPr>
              <w:t xml:space="preserve"> de </w:t>
            </w:r>
            <w:proofErr w:type="spellStart"/>
            <w:r w:rsidRPr="46E8D1C3">
              <w:rPr>
                <w:lang w:val="en-US"/>
              </w:rPr>
              <w:t>versiones</w:t>
            </w:r>
            <w:proofErr w:type="spellEnd"/>
          </w:p>
        </w:tc>
        <w:tc>
          <w:tcPr>
            <w:tcW w:w="225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E50F167" w14:textId="0B0BD4F8" w:rsidR="00C25CD0" w:rsidRDefault="0029713E">
            <w:pPr>
              <w:spacing w:before="240" w:line="276" w:lineRule="auto"/>
            </w:pPr>
            <w:r>
              <w:t>Git y GitHub</w:t>
            </w:r>
          </w:p>
        </w:tc>
        <w:tc>
          <w:tcPr>
            <w:tcW w:w="222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249BCC9" w14:textId="60F6EE9E" w:rsidR="00C25CD0" w:rsidRPr="0029713E" w:rsidRDefault="0029713E">
            <w:pPr>
              <w:spacing w:before="240" w:line="276" w:lineRule="auto"/>
              <w:rPr>
                <w:lang w:val="es-PA"/>
              </w:rPr>
            </w:pPr>
            <w:r w:rsidRPr="0029713E">
              <w:rPr>
                <w:lang w:val="es-PA"/>
              </w:rPr>
              <w:t>Control de código fuente y</w:t>
            </w:r>
            <w:r>
              <w:rPr>
                <w:lang w:val="es-PA"/>
              </w:rPr>
              <w:t xml:space="preserve"> ramas</w:t>
            </w:r>
          </w:p>
        </w:tc>
        <w:tc>
          <w:tcPr>
            <w:tcW w:w="222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1DC1FA0" w14:textId="03EAE52B" w:rsidR="00C25CD0" w:rsidRPr="0029713E" w:rsidRDefault="009A7E51">
            <w:pPr>
              <w:spacing w:before="240" w:line="276" w:lineRule="auto"/>
              <w:rPr>
                <w:lang w:val="es-PA"/>
              </w:rPr>
            </w:pPr>
            <w:r w:rsidRPr="0029713E">
              <w:rPr>
                <w:lang w:val="es-PA"/>
              </w:rPr>
              <w:t xml:space="preserve"> </w:t>
            </w:r>
            <w:r w:rsidR="001B61A3">
              <w:rPr>
                <w:lang w:val="es-PA"/>
              </w:rPr>
              <w:t>SCM</w:t>
            </w:r>
          </w:p>
        </w:tc>
      </w:tr>
      <w:tr w:rsidR="0050550E" w:rsidRPr="0029713E" w14:paraId="6F271BE1" w14:textId="77777777" w:rsidTr="46E8D1C3">
        <w:trPr>
          <w:trHeight w:val="285"/>
        </w:trPr>
        <w:tc>
          <w:tcPr>
            <w:tcW w:w="22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00D75F5" w14:textId="2EA59E30" w:rsidR="00C25CD0" w:rsidRPr="0029713E" w:rsidRDefault="00F05573">
            <w:pPr>
              <w:spacing w:before="240" w:line="276" w:lineRule="auto"/>
              <w:rPr>
                <w:lang w:val="es-PA"/>
              </w:rPr>
            </w:pPr>
            <w:r w:rsidRPr="0029713E">
              <w:rPr>
                <w:lang w:val="es-PA"/>
              </w:rPr>
              <w:t xml:space="preserve"> </w:t>
            </w:r>
            <w:r w:rsidR="00577C72">
              <w:rPr>
                <w:lang w:val="es-PA"/>
              </w:rPr>
              <w:t>Nomenclatura</w:t>
            </w:r>
          </w:p>
        </w:tc>
        <w:tc>
          <w:tcPr>
            <w:tcW w:w="225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F72D634" w14:textId="43516B28" w:rsidR="00C25CD0" w:rsidRPr="0029713E" w:rsidRDefault="00695431">
            <w:pPr>
              <w:spacing w:before="240" w:line="276" w:lineRule="auto"/>
              <w:rPr>
                <w:lang w:val="es-PA"/>
              </w:rPr>
            </w:pPr>
            <w:r w:rsidRPr="0029713E">
              <w:rPr>
                <w:lang w:val="es-PA"/>
              </w:rPr>
              <w:t xml:space="preserve"> </w:t>
            </w:r>
            <w:r w:rsidR="00941F91">
              <w:rPr>
                <w:lang w:val="es-PA"/>
              </w:rPr>
              <w:t xml:space="preserve">v1.0, v1.1… </w:t>
            </w:r>
          </w:p>
        </w:tc>
        <w:tc>
          <w:tcPr>
            <w:tcW w:w="222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3904417" w14:textId="3A4B5DC3" w:rsidR="00C25CD0" w:rsidRPr="0029713E" w:rsidRDefault="001B61A3">
            <w:pPr>
              <w:spacing w:before="240" w:line="276" w:lineRule="auto"/>
              <w:rPr>
                <w:lang w:val="es-PA"/>
              </w:rPr>
            </w:pPr>
            <w:r>
              <w:rPr>
                <w:lang w:val="es-PA"/>
              </w:rPr>
              <w:t>Identificación de versiones</w:t>
            </w:r>
          </w:p>
        </w:tc>
        <w:tc>
          <w:tcPr>
            <w:tcW w:w="222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090D424" w14:textId="4FC15E3A" w:rsidR="00C25CD0" w:rsidRPr="0029713E" w:rsidRDefault="009A7E51">
            <w:pPr>
              <w:spacing w:before="240" w:line="276" w:lineRule="auto"/>
              <w:rPr>
                <w:lang w:val="es-PA"/>
              </w:rPr>
            </w:pPr>
            <w:r w:rsidRPr="0029713E">
              <w:rPr>
                <w:lang w:val="es-PA"/>
              </w:rPr>
              <w:t xml:space="preserve"> </w:t>
            </w:r>
            <w:r w:rsidR="001B61A3">
              <w:rPr>
                <w:lang w:val="es-PA"/>
              </w:rPr>
              <w:t>SCM</w:t>
            </w:r>
          </w:p>
        </w:tc>
      </w:tr>
      <w:tr w:rsidR="0050550E" w:rsidRPr="0029713E" w14:paraId="6BC1A282" w14:textId="77777777" w:rsidTr="46E8D1C3">
        <w:trPr>
          <w:trHeight w:val="285"/>
        </w:trPr>
        <w:tc>
          <w:tcPr>
            <w:tcW w:w="22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A65666C" w14:textId="21AAF142" w:rsidR="00C25CD0" w:rsidRPr="0029713E" w:rsidRDefault="00F05573">
            <w:pPr>
              <w:spacing w:before="240" w:line="276" w:lineRule="auto"/>
              <w:rPr>
                <w:lang w:val="es-PA"/>
              </w:rPr>
            </w:pPr>
            <w:r w:rsidRPr="0029713E">
              <w:rPr>
                <w:lang w:val="es-PA"/>
              </w:rPr>
              <w:t xml:space="preserve"> </w:t>
            </w:r>
            <w:r w:rsidR="00577C72">
              <w:rPr>
                <w:lang w:val="es-PA"/>
              </w:rPr>
              <w:t>Diseño arquitectónico</w:t>
            </w:r>
          </w:p>
        </w:tc>
        <w:tc>
          <w:tcPr>
            <w:tcW w:w="225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F17156D" w14:textId="25CD8D25" w:rsidR="00C25CD0" w:rsidRPr="0029713E" w:rsidRDefault="00C66624">
            <w:pPr>
              <w:spacing w:before="240" w:line="276" w:lineRule="auto"/>
              <w:rPr>
                <w:lang w:val="es-PA"/>
              </w:rPr>
            </w:pPr>
            <w:r>
              <w:rPr>
                <w:lang w:val="es-PA"/>
              </w:rPr>
              <w:t>MVC</w:t>
            </w:r>
            <w:r w:rsidR="009A7E51" w:rsidRPr="0029713E">
              <w:rPr>
                <w:lang w:val="es-PA"/>
              </w:rPr>
              <w:t xml:space="preserve"> </w:t>
            </w:r>
          </w:p>
        </w:tc>
        <w:tc>
          <w:tcPr>
            <w:tcW w:w="222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39DC86C" w14:textId="280152FD" w:rsidR="00C25CD0" w:rsidRPr="0029713E" w:rsidRDefault="00016B17">
            <w:pPr>
              <w:spacing w:before="240" w:line="276" w:lineRule="auto"/>
              <w:rPr>
                <w:lang w:val="es-PA"/>
              </w:rPr>
            </w:pPr>
            <w:r>
              <w:rPr>
                <w:lang w:val="es-PA"/>
              </w:rPr>
              <w:t>Organización lógica del sistema</w:t>
            </w:r>
          </w:p>
        </w:tc>
        <w:tc>
          <w:tcPr>
            <w:tcW w:w="222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71E9832" w14:textId="09D7E958" w:rsidR="00C25CD0" w:rsidRPr="0029713E" w:rsidRDefault="00695431">
            <w:pPr>
              <w:spacing w:before="240" w:line="276" w:lineRule="auto"/>
              <w:rPr>
                <w:lang w:val="es-PA"/>
              </w:rPr>
            </w:pPr>
            <w:r w:rsidRPr="0029713E">
              <w:rPr>
                <w:lang w:val="es-PA"/>
              </w:rPr>
              <w:t xml:space="preserve"> </w:t>
            </w:r>
            <w:r w:rsidR="006B1F5A">
              <w:rPr>
                <w:lang w:val="es-PA"/>
              </w:rPr>
              <w:t>Diseño</w:t>
            </w:r>
          </w:p>
        </w:tc>
      </w:tr>
      <w:tr w:rsidR="0050550E" w:rsidRPr="0029713E" w14:paraId="407BF8CE" w14:textId="77777777" w:rsidTr="46E8D1C3">
        <w:trPr>
          <w:trHeight w:val="285"/>
        </w:trPr>
        <w:tc>
          <w:tcPr>
            <w:tcW w:w="2205" w:type="dxa"/>
            <w:tcBorders>
              <w:top w:val="nil"/>
              <w:left w:val="single" w:sz="6" w:space="0" w:color="000000" w:themeColor="text1"/>
              <w:bottom w:val="single" w:sz="4" w:space="0" w:color="auto"/>
              <w:right w:val="single" w:sz="6" w:space="0" w:color="000000" w:themeColor="text1"/>
            </w:tcBorders>
            <w:tcMar>
              <w:top w:w="0" w:type="dxa"/>
              <w:left w:w="100" w:type="dxa"/>
              <w:bottom w:w="0" w:type="dxa"/>
              <w:right w:w="100" w:type="dxa"/>
            </w:tcMar>
          </w:tcPr>
          <w:p w14:paraId="7E84483D" w14:textId="15E33F6D" w:rsidR="00C25CD0" w:rsidRPr="0029713E" w:rsidRDefault="00125155">
            <w:pPr>
              <w:spacing w:before="240" w:line="276" w:lineRule="auto"/>
              <w:rPr>
                <w:lang w:val="es-PA"/>
              </w:rPr>
            </w:pPr>
            <w:r w:rsidRPr="0029713E">
              <w:rPr>
                <w:lang w:val="es-PA"/>
              </w:rPr>
              <w:t xml:space="preserve"> </w:t>
            </w:r>
            <w:r w:rsidR="00C66624">
              <w:rPr>
                <w:lang w:val="es-PA"/>
              </w:rPr>
              <w:t>Gestión de requisitos</w:t>
            </w:r>
          </w:p>
        </w:tc>
        <w:tc>
          <w:tcPr>
            <w:tcW w:w="2250" w:type="dxa"/>
            <w:tcBorders>
              <w:top w:val="nil"/>
              <w:left w:val="nil"/>
              <w:bottom w:val="single" w:sz="4" w:space="0" w:color="auto"/>
              <w:right w:val="single" w:sz="6" w:space="0" w:color="000000" w:themeColor="text1"/>
            </w:tcBorders>
            <w:tcMar>
              <w:top w:w="0" w:type="dxa"/>
              <w:left w:w="100" w:type="dxa"/>
              <w:bottom w:w="0" w:type="dxa"/>
              <w:right w:w="100" w:type="dxa"/>
            </w:tcMar>
          </w:tcPr>
          <w:p w14:paraId="33D44578" w14:textId="37D532EE" w:rsidR="00C25CD0" w:rsidRPr="0029713E" w:rsidRDefault="00125155">
            <w:pPr>
              <w:spacing w:before="240" w:line="276" w:lineRule="auto"/>
              <w:rPr>
                <w:lang w:val="es-PA"/>
              </w:rPr>
            </w:pPr>
            <w:r w:rsidRPr="0029713E">
              <w:rPr>
                <w:lang w:val="es-PA"/>
              </w:rPr>
              <w:t xml:space="preserve"> </w:t>
            </w:r>
            <w:r w:rsidR="00C66624">
              <w:rPr>
                <w:lang w:val="es-PA"/>
              </w:rPr>
              <w:t>Matriz de Trazabilidad</w:t>
            </w:r>
          </w:p>
        </w:tc>
        <w:tc>
          <w:tcPr>
            <w:tcW w:w="2220" w:type="dxa"/>
            <w:tcBorders>
              <w:top w:val="nil"/>
              <w:left w:val="nil"/>
              <w:bottom w:val="single" w:sz="4" w:space="0" w:color="auto"/>
              <w:right w:val="single" w:sz="6" w:space="0" w:color="000000" w:themeColor="text1"/>
            </w:tcBorders>
            <w:tcMar>
              <w:top w:w="0" w:type="dxa"/>
              <w:left w:w="100" w:type="dxa"/>
              <w:bottom w:w="0" w:type="dxa"/>
              <w:right w:w="100" w:type="dxa"/>
            </w:tcMar>
          </w:tcPr>
          <w:p w14:paraId="7179E96D" w14:textId="0CD9FFBF" w:rsidR="00C25CD0" w:rsidRPr="0029713E" w:rsidRDefault="00016B17">
            <w:pPr>
              <w:spacing w:before="240" w:line="276" w:lineRule="auto"/>
              <w:rPr>
                <w:lang w:val="es-PA"/>
              </w:rPr>
            </w:pPr>
            <w:r>
              <w:rPr>
                <w:lang w:val="es-PA"/>
              </w:rPr>
              <w:t xml:space="preserve">Relación entre casos </w:t>
            </w:r>
            <w:r w:rsidR="004815F5">
              <w:rPr>
                <w:lang w:val="es-PA"/>
              </w:rPr>
              <w:t xml:space="preserve">de uso y </w:t>
            </w:r>
            <w:proofErr w:type="spellStart"/>
            <w:r w:rsidR="004815F5">
              <w:rPr>
                <w:lang w:val="es-PA"/>
              </w:rPr>
              <w:t>pruebos</w:t>
            </w:r>
            <w:proofErr w:type="spellEnd"/>
          </w:p>
        </w:tc>
        <w:tc>
          <w:tcPr>
            <w:tcW w:w="2220" w:type="dxa"/>
            <w:tcBorders>
              <w:top w:val="nil"/>
              <w:left w:val="nil"/>
              <w:bottom w:val="single" w:sz="4" w:space="0" w:color="auto"/>
              <w:right w:val="single" w:sz="6" w:space="0" w:color="000000" w:themeColor="text1"/>
            </w:tcBorders>
            <w:tcMar>
              <w:top w:w="0" w:type="dxa"/>
              <w:left w:w="100" w:type="dxa"/>
              <w:bottom w:w="0" w:type="dxa"/>
              <w:right w:w="100" w:type="dxa"/>
            </w:tcMar>
          </w:tcPr>
          <w:p w14:paraId="6CFCFCD2" w14:textId="32B9FB0C" w:rsidR="00C25CD0" w:rsidRPr="0029713E" w:rsidRDefault="006B1F5A">
            <w:pPr>
              <w:spacing w:before="240" w:line="276" w:lineRule="auto"/>
              <w:rPr>
                <w:lang w:val="es-PA"/>
              </w:rPr>
            </w:pPr>
            <w:r>
              <w:rPr>
                <w:lang w:val="es-PA"/>
              </w:rPr>
              <w:t>Trazabilidad</w:t>
            </w:r>
          </w:p>
        </w:tc>
      </w:tr>
      <w:tr w:rsidR="00B837B9" w:rsidRPr="0029713E" w14:paraId="2268B9E5" w14:textId="77777777" w:rsidTr="46E8D1C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5"/>
        </w:trPr>
        <w:tc>
          <w:tcPr>
            <w:tcW w:w="2205" w:type="dxa"/>
            <w:tcBorders>
              <w:top w:val="single" w:sz="4" w:space="0" w:color="auto"/>
              <w:left w:val="single" w:sz="4" w:space="0" w:color="auto"/>
              <w:bottom w:val="single" w:sz="4" w:space="0" w:color="auto"/>
              <w:right w:val="single" w:sz="4" w:space="0" w:color="auto"/>
            </w:tcBorders>
          </w:tcPr>
          <w:p w14:paraId="49B3EF72" w14:textId="0B065060" w:rsidR="006B1F5A" w:rsidRPr="0029713E" w:rsidRDefault="00C66624">
            <w:pPr>
              <w:spacing w:before="240" w:line="276" w:lineRule="auto"/>
              <w:rPr>
                <w:lang w:val="es-PA"/>
              </w:rPr>
            </w:pPr>
            <w:r>
              <w:rPr>
                <w:lang w:val="es-PA"/>
              </w:rPr>
              <w:t>Requisitos</w:t>
            </w:r>
          </w:p>
        </w:tc>
        <w:tc>
          <w:tcPr>
            <w:tcW w:w="2250" w:type="dxa"/>
            <w:tcBorders>
              <w:top w:val="single" w:sz="4" w:space="0" w:color="auto"/>
              <w:left w:val="single" w:sz="4" w:space="0" w:color="auto"/>
              <w:bottom w:val="single" w:sz="4" w:space="0" w:color="auto"/>
              <w:right w:val="single" w:sz="4" w:space="0" w:color="auto"/>
            </w:tcBorders>
          </w:tcPr>
          <w:p w14:paraId="46F94D05" w14:textId="52472677" w:rsidR="006B1F5A" w:rsidRDefault="00C66624">
            <w:pPr>
              <w:spacing w:before="240" w:line="276" w:lineRule="auto"/>
              <w:rPr>
                <w:lang w:val="es-PA"/>
              </w:rPr>
            </w:pPr>
            <w:r>
              <w:rPr>
                <w:lang w:val="es-PA"/>
              </w:rPr>
              <w:t>IEEE SRS</w:t>
            </w:r>
          </w:p>
          <w:p w14:paraId="16F5C64D" w14:textId="77777777" w:rsidR="006B1F5A" w:rsidRPr="0029713E" w:rsidRDefault="006B1F5A">
            <w:pPr>
              <w:spacing w:before="240" w:line="276" w:lineRule="auto"/>
              <w:rPr>
                <w:lang w:val="es-PA"/>
              </w:rPr>
            </w:pPr>
          </w:p>
        </w:tc>
        <w:tc>
          <w:tcPr>
            <w:tcW w:w="2220" w:type="dxa"/>
            <w:tcBorders>
              <w:top w:val="single" w:sz="4" w:space="0" w:color="auto"/>
              <w:left w:val="single" w:sz="4" w:space="0" w:color="auto"/>
              <w:bottom w:val="single" w:sz="4" w:space="0" w:color="auto"/>
              <w:right w:val="single" w:sz="4" w:space="0" w:color="auto"/>
            </w:tcBorders>
          </w:tcPr>
          <w:p w14:paraId="6DC5424D" w14:textId="1C506BBB" w:rsidR="006B1F5A" w:rsidRDefault="006B1F5A">
            <w:pPr>
              <w:spacing w:before="240" w:line="276" w:lineRule="auto"/>
              <w:rPr>
                <w:lang w:val="es-PA"/>
              </w:rPr>
            </w:pPr>
            <w:r>
              <w:rPr>
                <w:lang w:val="es-PA"/>
              </w:rPr>
              <w:t>Especificación de RF y RNF</w:t>
            </w:r>
          </w:p>
        </w:tc>
        <w:tc>
          <w:tcPr>
            <w:tcW w:w="2220" w:type="dxa"/>
            <w:tcBorders>
              <w:top w:val="single" w:sz="4" w:space="0" w:color="auto"/>
              <w:left w:val="single" w:sz="4" w:space="0" w:color="auto"/>
              <w:bottom w:val="single" w:sz="4" w:space="0" w:color="auto"/>
              <w:right w:val="single" w:sz="4" w:space="0" w:color="auto"/>
            </w:tcBorders>
          </w:tcPr>
          <w:p w14:paraId="438D6501" w14:textId="047BA334" w:rsidR="006B1F5A" w:rsidRPr="0029713E" w:rsidRDefault="006B1F5A">
            <w:pPr>
              <w:spacing w:before="240" w:line="276" w:lineRule="auto"/>
              <w:rPr>
                <w:lang w:val="es-PA"/>
              </w:rPr>
            </w:pPr>
            <w:r>
              <w:rPr>
                <w:lang w:val="es-PA"/>
              </w:rPr>
              <w:t>SRS</w:t>
            </w:r>
          </w:p>
        </w:tc>
      </w:tr>
    </w:tbl>
    <w:p w14:paraId="6F04BBB1" w14:textId="77777777" w:rsidR="00C25CD0" w:rsidRPr="0029713E" w:rsidRDefault="00C25CD0">
      <w:pPr>
        <w:rPr>
          <w:lang w:val="es-PA"/>
        </w:rPr>
      </w:pPr>
    </w:p>
    <w:p w14:paraId="23A172BC" w14:textId="77777777" w:rsidR="00C25CD0" w:rsidRDefault="009A7E51">
      <w:pPr>
        <w:pStyle w:val="Ttulo2"/>
        <w:rPr>
          <w:lang w:val="en-US"/>
        </w:rPr>
      </w:pPr>
      <w:bookmarkStart w:id="12" w:name="_Toc204719607"/>
      <w:r w:rsidRPr="7E6F9A9B">
        <w:rPr>
          <w:lang w:val="en-US"/>
        </w:rPr>
        <w:t xml:space="preserve">2.3 – </w:t>
      </w:r>
      <w:proofErr w:type="spellStart"/>
      <w:r w:rsidRPr="7E6F9A9B">
        <w:rPr>
          <w:lang w:val="en-US"/>
        </w:rPr>
        <w:t>Esfuerzo</w:t>
      </w:r>
      <w:proofErr w:type="spellEnd"/>
      <w:r w:rsidRPr="7E6F9A9B">
        <w:rPr>
          <w:lang w:val="en-US"/>
        </w:rPr>
        <w:t xml:space="preserve">, </w:t>
      </w:r>
      <w:proofErr w:type="spellStart"/>
      <w:r w:rsidRPr="7E6F9A9B">
        <w:rPr>
          <w:lang w:val="en-US"/>
        </w:rPr>
        <w:t>recursos</w:t>
      </w:r>
      <w:proofErr w:type="spellEnd"/>
      <w:r w:rsidRPr="7E6F9A9B">
        <w:rPr>
          <w:lang w:val="en-US"/>
        </w:rPr>
        <w:t xml:space="preserve"> y </w:t>
      </w:r>
      <w:proofErr w:type="spellStart"/>
      <w:r w:rsidRPr="7E6F9A9B">
        <w:rPr>
          <w:lang w:val="en-US"/>
        </w:rPr>
        <w:t>calendarios</w:t>
      </w:r>
      <w:bookmarkEnd w:id="12"/>
      <w:proofErr w:type="spellEnd"/>
    </w:p>
    <w:p w14:paraId="03BB4C79" w14:textId="77777777" w:rsidR="00C25CD0" w:rsidRDefault="00C25CD0"/>
    <w:tbl>
      <w:tblPr>
        <w:tblW w:w="10073"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062"/>
        <w:gridCol w:w="2250"/>
        <w:gridCol w:w="1890"/>
        <w:gridCol w:w="1412"/>
        <w:gridCol w:w="2459"/>
      </w:tblGrid>
      <w:tr w:rsidR="00C924FB" w14:paraId="1B45A5F5" w14:textId="77777777" w:rsidTr="005F1AB1">
        <w:trPr>
          <w:trHeight w:val="795"/>
        </w:trPr>
        <w:tc>
          <w:tcPr>
            <w:tcW w:w="206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DDECE"/>
            <w:tcMar>
              <w:top w:w="0" w:type="dxa"/>
              <w:left w:w="100" w:type="dxa"/>
              <w:bottom w:w="0" w:type="dxa"/>
              <w:right w:w="100" w:type="dxa"/>
            </w:tcMar>
          </w:tcPr>
          <w:p w14:paraId="43717DF2" w14:textId="77777777" w:rsidR="00C25CD0" w:rsidRDefault="009A7E51">
            <w:pPr>
              <w:spacing w:before="240" w:line="276" w:lineRule="auto"/>
              <w:ind w:left="100" w:right="100"/>
              <w:rPr>
                <w:b/>
              </w:rPr>
            </w:pPr>
            <w:r>
              <w:rPr>
                <w:b/>
              </w:rPr>
              <w:t>Fase del CVDS</w:t>
            </w:r>
          </w:p>
          <w:p w14:paraId="73F98B65" w14:textId="77777777" w:rsidR="00C25CD0" w:rsidRDefault="009A7E51">
            <w:pPr>
              <w:spacing w:before="240" w:line="276" w:lineRule="auto"/>
              <w:ind w:left="100" w:right="100"/>
              <w:rPr>
                <w:b/>
              </w:rPr>
            </w:pPr>
            <w:r>
              <w:rPr>
                <w:b/>
              </w:rPr>
              <w:t xml:space="preserve"> </w:t>
            </w:r>
          </w:p>
        </w:tc>
        <w:tc>
          <w:tcPr>
            <w:tcW w:w="2250" w:type="dxa"/>
            <w:tcBorders>
              <w:top w:val="single" w:sz="6" w:space="0" w:color="000000" w:themeColor="text1"/>
              <w:left w:val="nil"/>
              <w:bottom w:val="single" w:sz="6" w:space="0" w:color="000000" w:themeColor="text1"/>
              <w:right w:val="single" w:sz="6" w:space="0" w:color="000000" w:themeColor="text1"/>
            </w:tcBorders>
            <w:shd w:val="clear" w:color="auto" w:fill="DDDECE"/>
            <w:tcMar>
              <w:top w:w="0" w:type="dxa"/>
              <w:left w:w="100" w:type="dxa"/>
              <w:bottom w:w="0" w:type="dxa"/>
              <w:right w:w="100" w:type="dxa"/>
            </w:tcMar>
          </w:tcPr>
          <w:p w14:paraId="4765A3C4" w14:textId="77777777" w:rsidR="00C25CD0" w:rsidRDefault="009A7E51">
            <w:pPr>
              <w:spacing w:before="240" w:line="276" w:lineRule="auto"/>
              <w:ind w:left="100" w:right="100"/>
              <w:rPr>
                <w:b/>
                <w:bCs/>
                <w:lang w:val="en-US"/>
              </w:rPr>
            </w:pPr>
            <w:r w:rsidRPr="7E6F9A9B">
              <w:rPr>
                <w:b/>
                <w:bCs/>
                <w:lang w:val="en-US"/>
              </w:rPr>
              <w:t xml:space="preserve">Rol </w:t>
            </w:r>
            <w:proofErr w:type="spellStart"/>
            <w:r w:rsidRPr="7E6F9A9B">
              <w:rPr>
                <w:b/>
                <w:bCs/>
                <w:lang w:val="en-US"/>
              </w:rPr>
              <w:t>responsable</w:t>
            </w:r>
            <w:proofErr w:type="spellEnd"/>
          </w:p>
        </w:tc>
        <w:tc>
          <w:tcPr>
            <w:tcW w:w="1890" w:type="dxa"/>
            <w:tcBorders>
              <w:top w:val="single" w:sz="6" w:space="0" w:color="000000" w:themeColor="text1"/>
              <w:left w:val="nil"/>
              <w:bottom w:val="single" w:sz="6" w:space="0" w:color="000000" w:themeColor="text1"/>
              <w:right w:val="single" w:sz="6" w:space="0" w:color="000000" w:themeColor="text1"/>
            </w:tcBorders>
            <w:shd w:val="clear" w:color="auto" w:fill="DDDECE"/>
            <w:tcMar>
              <w:top w:w="0" w:type="dxa"/>
              <w:left w:w="100" w:type="dxa"/>
              <w:bottom w:w="0" w:type="dxa"/>
              <w:right w:w="100" w:type="dxa"/>
            </w:tcMar>
          </w:tcPr>
          <w:p w14:paraId="21487CA2" w14:textId="77777777" w:rsidR="00C25CD0" w:rsidRDefault="009A7E51">
            <w:pPr>
              <w:spacing w:before="240" w:line="276" w:lineRule="auto"/>
              <w:ind w:left="100" w:right="100"/>
              <w:rPr>
                <w:b/>
                <w:bCs/>
                <w:lang w:val="en-US"/>
              </w:rPr>
            </w:pPr>
            <w:proofErr w:type="spellStart"/>
            <w:r w:rsidRPr="7E6F9A9B">
              <w:rPr>
                <w:b/>
                <w:bCs/>
                <w:lang w:val="en-US"/>
              </w:rPr>
              <w:t>Frecuencia</w:t>
            </w:r>
            <w:proofErr w:type="spellEnd"/>
          </w:p>
        </w:tc>
        <w:tc>
          <w:tcPr>
            <w:tcW w:w="1412" w:type="dxa"/>
            <w:tcBorders>
              <w:top w:val="single" w:sz="6" w:space="0" w:color="000000" w:themeColor="text1"/>
              <w:left w:val="nil"/>
              <w:bottom w:val="single" w:sz="6" w:space="0" w:color="000000" w:themeColor="text1"/>
              <w:right w:val="single" w:sz="6" w:space="0" w:color="000000" w:themeColor="text1"/>
            </w:tcBorders>
            <w:shd w:val="clear" w:color="auto" w:fill="DDDECE"/>
            <w:tcMar>
              <w:top w:w="0" w:type="dxa"/>
              <w:left w:w="100" w:type="dxa"/>
              <w:bottom w:w="0" w:type="dxa"/>
              <w:right w:w="100" w:type="dxa"/>
            </w:tcMar>
          </w:tcPr>
          <w:p w14:paraId="74E211F0" w14:textId="77777777" w:rsidR="00C25CD0" w:rsidRDefault="009A7E51">
            <w:pPr>
              <w:spacing w:before="240" w:line="276" w:lineRule="auto"/>
              <w:ind w:left="100" w:right="100"/>
              <w:rPr>
                <w:b/>
                <w:bCs/>
                <w:lang w:val="en-US"/>
              </w:rPr>
            </w:pPr>
            <w:r w:rsidRPr="7E6F9A9B">
              <w:rPr>
                <w:b/>
                <w:bCs/>
                <w:lang w:val="en-US"/>
              </w:rPr>
              <w:t xml:space="preserve">Horas </w:t>
            </w:r>
            <w:proofErr w:type="spellStart"/>
            <w:r w:rsidRPr="7E6F9A9B">
              <w:rPr>
                <w:b/>
                <w:bCs/>
                <w:lang w:val="en-US"/>
              </w:rPr>
              <w:t>estimadas</w:t>
            </w:r>
            <w:proofErr w:type="spellEnd"/>
          </w:p>
        </w:tc>
        <w:tc>
          <w:tcPr>
            <w:tcW w:w="2459" w:type="dxa"/>
            <w:tcBorders>
              <w:top w:val="single" w:sz="6" w:space="0" w:color="000000" w:themeColor="text1"/>
              <w:left w:val="nil"/>
              <w:bottom w:val="single" w:sz="6" w:space="0" w:color="000000" w:themeColor="text1"/>
              <w:right w:val="single" w:sz="6" w:space="0" w:color="000000" w:themeColor="text1"/>
            </w:tcBorders>
            <w:shd w:val="clear" w:color="auto" w:fill="DDDECE"/>
            <w:tcMar>
              <w:top w:w="0" w:type="dxa"/>
              <w:left w:w="100" w:type="dxa"/>
              <w:bottom w:w="0" w:type="dxa"/>
              <w:right w:w="100" w:type="dxa"/>
            </w:tcMar>
          </w:tcPr>
          <w:p w14:paraId="1FD72225" w14:textId="77777777" w:rsidR="00C25CD0" w:rsidRDefault="009A7E51">
            <w:pPr>
              <w:spacing w:before="240" w:line="276" w:lineRule="auto"/>
              <w:ind w:left="100" w:right="100"/>
              <w:rPr>
                <w:b/>
              </w:rPr>
            </w:pPr>
            <w:r>
              <w:rPr>
                <w:b/>
              </w:rPr>
              <w:t>Mes / Sprint</w:t>
            </w:r>
          </w:p>
        </w:tc>
      </w:tr>
      <w:tr w:rsidR="00FF5234" w14:paraId="7D66A526" w14:textId="77777777" w:rsidTr="46E8D1C3">
        <w:trPr>
          <w:trHeight w:val="1845"/>
        </w:trPr>
        <w:tc>
          <w:tcPr>
            <w:tcW w:w="2062"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9FC6A8A" w14:textId="77777777" w:rsidR="00C25CD0" w:rsidRDefault="009A7E51">
            <w:pPr>
              <w:spacing w:before="240" w:line="276" w:lineRule="auto"/>
              <w:ind w:left="100" w:right="100"/>
              <w:rPr>
                <w:b/>
                <w:bCs/>
                <w:lang w:val="en-US"/>
              </w:rPr>
            </w:pPr>
            <w:proofErr w:type="spellStart"/>
            <w:r w:rsidRPr="7E6F9A9B">
              <w:rPr>
                <w:b/>
                <w:bCs/>
                <w:lang w:val="en-US"/>
              </w:rPr>
              <w:t>Requisitos</w:t>
            </w:r>
            <w:proofErr w:type="spellEnd"/>
          </w:p>
        </w:tc>
        <w:tc>
          <w:tcPr>
            <w:tcW w:w="225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390155C" w14:textId="0D36A7A6" w:rsidR="00C25CD0" w:rsidRDefault="0078077E">
            <w:pPr>
              <w:spacing w:before="240" w:line="276" w:lineRule="auto"/>
              <w:ind w:left="100" w:right="100"/>
            </w:pPr>
            <w:proofErr w:type="spellStart"/>
            <w:r w:rsidRPr="46E8D1C3">
              <w:rPr>
                <w:lang w:val="en-US"/>
              </w:rPr>
              <w:t>Analista</w:t>
            </w:r>
            <w:proofErr w:type="spellEnd"/>
          </w:p>
        </w:tc>
        <w:tc>
          <w:tcPr>
            <w:tcW w:w="1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952944A" w14:textId="75E1E28C" w:rsidR="00C25CD0" w:rsidRPr="004E5D0E" w:rsidRDefault="003F4820">
            <w:pPr>
              <w:spacing w:before="240" w:line="276" w:lineRule="auto"/>
              <w:ind w:left="100" w:right="100"/>
              <w:rPr>
                <w:lang w:val="es-ES"/>
              </w:rPr>
            </w:pPr>
            <w:r>
              <w:rPr>
                <w:lang w:val="es-ES"/>
              </w:rPr>
              <w:t>Semanal</w:t>
            </w:r>
          </w:p>
        </w:tc>
        <w:tc>
          <w:tcPr>
            <w:tcW w:w="1412"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00F8212" w14:textId="06106CE6" w:rsidR="00C25CD0" w:rsidRDefault="003F4820">
            <w:pPr>
              <w:spacing w:before="240" w:line="276" w:lineRule="auto"/>
              <w:ind w:left="100" w:right="100"/>
            </w:pPr>
            <w:r>
              <w:t>16h</w:t>
            </w:r>
          </w:p>
        </w:tc>
        <w:tc>
          <w:tcPr>
            <w:tcW w:w="2459"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DFDD1CE" w14:textId="32DCABDC" w:rsidR="00C25CD0" w:rsidRDefault="009A7E51">
            <w:pPr>
              <w:spacing w:before="240" w:line="276" w:lineRule="auto"/>
              <w:ind w:left="100" w:right="100"/>
            </w:pPr>
            <w:r>
              <w:t xml:space="preserve">Semana </w:t>
            </w:r>
            <w:r w:rsidR="003F4820">
              <w:t>1</w:t>
            </w:r>
            <w:r w:rsidR="00BE21BD">
              <w:t>-</w:t>
            </w:r>
            <w:r w:rsidR="003F4820">
              <w:t>2</w:t>
            </w:r>
          </w:p>
        </w:tc>
      </w:tr>
      <w:tr w:rsidR="00FF5234" w14:paraId="69665C6D" w14:textId="77777777" w:rsidTr="46E8D1C3">
        <w:trPr>
          <w:trHeight w:val="510"/>
        </w:trPr>
        <w:tc>
          <w:tcPr>
            <w:tcW w:w="2062"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5DA906C" w14:textId="77777777" w:rsidR="00C25CD0" w:rsidRDefault="009A7E51">
            <w:pPr>
              <w:spacing w:before="240" w:line="276" w:lineRule="auto"/>
              <w:ind w:left="100" w:right="100"/>
              <w:rPr>
                <w:b/>
                <w:bCs/>
                <w:lang w:val="en-US"/>
              </w:rPr>
            </w:pPr>
            <w:proofErr w:type="spellStart"/>
            <w:r w:rsidRPr="7E6F9A9B">
              <w:rPr>
                <w:b/>
                <w:bCs/>
                <w:lang w:val="en-US"/>
              </w:rPr>
              <w:t>Diseño</w:t>
            </w:r>
            <w:proofErr w:type="spellEnd"/>
          </w:p>
        </w:tc>
        <w:tc>
          <w:tcPr>
            <w:tcW w:w="225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CE3758D" w14:textId="560026A1" w:rsidR="00C25CD0" w:rsidRDefault="0078077E">
            <w:pPr>
              <w:spacing w:before="240" w:line="276" w:lineRule="auto"/>
              <w:ind w:left="100" w:right="100"/>
            </w:pPr>
            <w:proofErr w:type="spellStart"/>
            <w:r w:rsidRPr="46E8D1C3">
              <w:rPr>
                <w:lang w:val="en-US"/>
              </w:rPr>
              <w:t>Desarrolador</w:t>
            </w:r>
            <w:proofErr w:type="spellEnd"/>
            <w:r w:rsidRPr="46E8D1C3">
              <w:rPr>
                <w:lang w:val="en-US"/>
              </w:rPr>
              <w:t xml:space="preserve"> </w:t>
            </w:r>
            <w:proofErr w:type="spellStart"/>
            <w:r w:rsidRPr="46E8D1C3">
              <w:rPr>
                <w:lang w:val="en-US"/>
              </w:rPr>
              <w:t>Líder</w:t>
            </w:r>
            <w:proofErr w:type="spellEnd"/>
          </w:p>
        </w:tc>
        <w:tc>
          <w:tcPr>
            <w:tcW w:w="1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D214E6F" w14:textId="04CA4A40" w:rsidR="00C25CD0" w:rsidRDefault="003F4820">
            <w:pPr>
              <w:spacing w:before="240" w:line="276" w:lineRule="auto"/>
              <w:ind w:left="100" w:right="100"/>
            </w:pPr>
            <w:proofErr w:type="spellStart"/>
            <w:r w:rsidRPr="46E8D1C3">
              <w:rPr>
                <w:lang w:val="en-US"/>
              </w:rPr>
              <w:t>Semanal</w:t>
            </w:r>
            <w:proofErr w:type="spellEnd"/>
          </w:p>
        </w:tc>
        <w:tc>
          <w:tcPr>
            <w:tcW w:w="1412"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1CAB23E" w14:textId="6CDE0460" w:rsidR="00C25CD0" w:rsidRDefault="003F4820">
            <w:pPr>
              <w:spacing w:before="240" w:line="276" w:lineRule="auto"/>
              <w:ind w:left="100" w:right="100"/>
            </w:pPr>
            <w:r>
              <w:t>16h</w:t>
            </w:r>
          </w:p>
        </w:tc>
        <w:tc>
          <w:tcPr>
            <w:tcW w:w="2459"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824DE05" w14:textId="1A36E329" w:rsidR="00C25CD0" w:rsidRDefault="003F4820">
            <w:pPr>
              <w:spacing w:before="240" w:line="276" w:lineRule="auto"/>
              <w:ind w:left="100" w:right="100"/>
            </w:pPr>
            <w:r>
              <w:t>Semana 3-4</w:t>
            </w:r>
          </w:p>
        </w:tc>
      </w:tr>
      <w:tr w:rsidR="00FF5234" w14:paraId="1BEFFAF7" w14:textId="77777777" w:rsidTr="46E8D1C3">
        <w:trPr>
          <w:trHeight w:val="495"/>
        </w:trPr>
        <w:tc>
          <w:tcPr>
            <w:tcW w:w="2062"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6F4B00B" w14:textId="77777777" w:rsidR="00C25CD0" w:rsidRDefault="009A7E51">
            <w:pPr>
              <w:spacing w:before="240" w:line="276" w:lineRule="auto"/>
              <w:ind w:left="100" w:right="100"/>
              <w:rPr>
                <w:b/>
                <w:bCs/>
                <w:lang w:val="en-US"/>
              </w:rPr>
            </w:pPr>
            <w:proofErr w:type="spellStart"/>
            <w:r w:rsidRPr="7E6F9A9B">
              <w:rPr>
                <w:b/>
                <w:bCs/>
                <w:lang w:val="en-US"/>
              </w:rPr>
              <w:t>Implementación</w:t>
            </w:r>
            <w:proofErr w:type="spellEnd"/>
          </w:p>
        </w:tc>
        <w:tc>
          <w:tcPr>
            <w:tcW w:w="225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41265CB" w14:textId="06D91B94" w:rsidR="00C25CD0" w:rsidRDefault="0078077E" w:rsidP="0078077E">
            <w:pPr>
              <w:spacing w:before="240" w:line="276" w:lineRule="auto"/>
              <w:ind w:right="100"/>
            </w:pPr>
            <w:proofErr w:type="spellStart"/>
            <w:r>
              <w:t>Desarrolladores</w:t>
            </w:r>
            <w:proofErr w:type="spellEnd"/>
          </w:p>
        </w:tc>
        <w:tc>
          <w:tcPr>
            <w:tcW w:w="1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0D807BF" w14:textId="25D922B6" w:rsidR="00C25CD0" w:rsidRDefault="003F4820">
            <w:pPr>
              <w:spacing w:before="240" w:line="276" w:lineRule="auto"/>
              <w:ind w:left="100" w:right="100"/>
            </w:pPr>
            <w:proofErr w:type="spellStart"/>
            <w:r w:rsidRPr="46E8D1C3">
              <w:rPr>
                <w:lang w:val="en-US"/>
              </w:rPr>
              <w:t>Diario</w:t>
            </w:r>
            <w:proofErr w:type="spellEnd"/>
          </w:p>
        </w:tc>
        <w:tc>
          <w:tcPr>
            <w:tcW w:w="1412"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AADEC8C" w14:textId="5D999E05" w:rsidR="00C25CD0" w:rsidRDefault="003F4820">
            <w:pPr>
              <w:spacing w:before="240" w:line="276" w:lineRule="auto"/>
              <w:ind w:left="100" w:right="100"/>
            </w:pPr>
            <w:r>
              <w:t>80h</w:t>
            </w:r>
          </w:p>
        </w:tc>
        <w:tc>
          <w:tcPr>
            <w:tcW w:w="2459"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D589F9D" w14:textId="733C11B9" w:rsidR="00C25CD0" w:rsidRDefault="003F4820">
            <w:pPr>
              <w:spacing w:before="240" w:line="276" w:lineRule="auto"/>
              <w:ind w:left="100" w:right="100"/>
            </w:pPr>
            <w:r>
              <w:t>Semana 5-8</w:t>
            </w:r>
          </w:p>
        </w:tc>
      </w:tr>
      <w:tr w:rsidR="00FF5234" w14:paraId="27FCD113" w14:textId="77777777" w:rsidTr="46E8D1C3">
        <w:trPr>
          <w:trHeight w:val="678"/>
        </w:trPr>
        <w:tc>
          <w:tcPr>
            <w:tcW w:w="2062"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07BA0A8" w14:textId="77777777" w:rsidR="00C25CD0" w:rsidRDefault="009A7E51">
            <w:pPr>
              <w:spacing w:before="240" w:line="276" w:lineRule="auto"/>
              <w:ind w:left="100" w:right="100"/>
              <w:rPr>
                <w:b/>
                <w:bCs/>
                <w:lang w:val="en-US"/>
              </w:rPr>
            </w:pPr>
            <w:proofErr w:type="spellStart"/>
            <w:r w:rsidRPr="7E6F9A9B">
              <w:rPr>
                <w:b/>
                <w:bCs/>
                <w:lang w:val="en-US"/>
              </w:rPr>
              <w:t>Pruebas</w:t>
            </w:r>
            <w:proofErr w:type="spellEnd"/>
          </w:p>
        </w:tc>
        <w:tc>
          <w:tcPr>
            <w:tcW w:w="225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1CF3F73" w14:textId="71C2AED1" w:rsidR="00C25CD0" w:rsidRDefault="0078077E" w:rsidP="0078077E">
            <w:pPr>
              <w:spacing w:before="240" w:line="276" w:lineRule="auto"/>
              <w:ind w:right="100"/>
            </w:pPr>
            <w:r>
              <w:t>Tester QA</w:t>
            </w:r>
          </w:p>
        </w:tc>
        <w:tc>
          <w:tcPr>
            <w:tcW w:w="1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6C1E045" w14:textId="6921EA2D" w:rsidR="00C25CD0" w:rsidRDefault="003F4820">
            <w:pPr>
              <w:spacing w:before="240" w:line="276" w:lineRule="auto"/>
              <w:ind w:left="100" w:right="100"/>
            </w:pPr>
            <w:proofErr w:type="spellStart"/>
            <w:r w:rsidRPr="46E8D1C3">
              <w:rPr>
                <w:lang w:val="en-US"/>
              </w:rPr>
              <w:t>Diario</w:t>
            </w:r>
            <w:proofErr w:type="spellEnd"/>
            <w:r w:rsidRPr="46E8D1C3">
              <w:rPr>
                <w:lang w:val="en-US"/>
              </w:rPr>
              <w:t>/</w:t>
            </w:r>
            <w:proofErr w:type="spellStart"/>
            <w:r w:rsidRPr="46E8D1C3">
              <w:rPr>
                <w:lang w:val="en-US"/>
              </w:rPr>
              <w:t>Semanal</w:t>
            </w:r>
            <w:proofErr w:type="spellEnd"/>
          </w:p>
        </w:tc>
        <w:tc>
          <w:tcPr>
            <w:tcW w:w="1412"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6C5611A" w14:textId="7AD532E0" w:rsidR="00C25CD0" w:rsidRDefault="003F4820">
            <w:pPr>
              <w:spacing w:before="240" w:line="276" w:lineRule="auto"/>
              <w:ind w:left="100" w:right="100"/>
            </w:pPr>
            <w:r>
              <w:t>32h</w:t>
            </w:r>
          </w:p>
        </w:tc>
        <w:tc>
          <w:tcPr>
            <w:tcW w:w="2459"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D2B0F74" w14:textId="31BD4779" w:rsidR="00C25CD0" w:rsidRDefault="003F4820">
            <w:pPr>
              <w:spacing w:before="240" w:line="276" w:lineRule="auto"/>
              <w:ind w:left="100" w:right="100"/>
            </w:pPr>
            <w:r>
              <w:t>Semana 9-10</w:t>
            </w:r>
          </w:p>
        </w:tc>
      </w:tr>
      <w:tr w:rsidR="00FF5234" w14:paraId="7F8AA86F" w14:textId="77777777" w:rsidTr="46E8D1C3">
        <w:trPr>
          <w:trHeight w:val="1065"/>
        </w:trPr>
        <w:tc>
          <w:tcPr>
            <w:tcW w:w="2062"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8ED8A2A" w14:textId="77777777" w:rsidR="00C25CD0" w:rsidRDefault="00C25CD0"/>
          <w:tbl>
            <w:tblPr>
              <w:tblW w:w="210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100"/>
            </w:tblGrid>
            <w:tr w:rsidR="00B23C68" w14:paraId="3CE11E8B" w14:textId="77777777">
              <w:trPr>
                <w:trHeight w:val="300"/>
              </w:trPr>
              <w:tc>
                <w:tcPr>
                  <w:tcW w:w="2100" w:type="dxa"/>
                  <w:tcBorders>
                    <w:top w:val="nil"/>
                    <w:left w:val="nil"/>
                    <w:bottom w:val="nil"/>
                    <w:right w:val="nil"/>
                  </w:tcBorders>
                  <w:tcMar>
                    <w:top w:w="20" w:type="dxa"/>
                    <w:left w:w="20" w:type="dxa"/>
                    <w:bottom w:w="20" w:type="dxa"/>
                    <w:right w:w="20" w:type="dxa"/>
                  </w:tcMar>
                </w:tcPr>
                <w:p w14:paraId="3BDA32F1" w14:textId="59DDE364" w:rsidR="00C25CD0" w:rsidRDefault="009A7E51" w:rsidP="003F4820">
                  <w:pPr>
                    <w:spacing w:before="240" w:line="276" w:lineRule="auto"/>
                    <w:ind w:right="100"/>
                    <w:rPr>
                      <w:b/>
                      <w:bCs/>
                      <w:lang w:val="en-US"/>
                    </w:rPr>
                  </w:pPr>
                  <w:proofErr w:type="spellStart"/>
                  <w:r w:rsidRPr="7E6F9A9B">
                    <w:rPr>
                      <w:b/>
                      <w:bCs/>
                      <w:lang w:val="en-US"/>
                    </w:rPr>
                    <w:t>Despliegue</w:t>
                  </w:r>
                  <w:proofErr w:type="spellEnd"/>
                </w:p>
              </w:tc>
            </w:tr>
          </w:tbl>
          <w:p w14:paraId="235D8FEB" w14:textId="5DBFE652" w:rsidR="00C25CD0" w:rsidRDefault="00C25CD0" w:rsidP="003F4820">
            <w:pPr>
              <w:spacing w:before="240" w:line="276" w:lineRule="auto"/>
              <w:ind w:right="100"/>
              <w:rPr>
                <w:b/>
              </w:rPr>
            </w:pPr>
          </w:p>
          <w:tbl>
            <w:tblPr>
              <w:tblW w:w="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60"/>
            </w:tblGrid>
            <w:tr w:rsidR="00D70853" w14:paraId="20C11ADA" w14:textId="77777777">
              <w:trPr>
                <w:trHeight w:val="30"/>
              </w:trPr>
              <w:tc>
                <w:tcPr>
                  <w:tcW w:w="30" w:type="dxa"/>
                  <w:tcBorders>
                    <w:top w:val="nil"/>
                    <w:left w:val="nil"/>
                    <w:bottom w:val="nil"/>
                    <w:right w:val="nil"/>
                  </w:tcBorders>
                  <w:tcMar>
                    <w:top w:w="20" w:type="dxa"/>
                    <w:left w:w="20" w:type="dxa"/>
                    <w:bottom w:w="20" w:type="dxa"/>
                    <w:right w:w="20" w:type="dxa"/>
                  </w:tcMar>
                </w:tcPr>
                <w:p w14:paraId="5766E08B" w14:textId="77777777" w:rsidR="00C25CD0" w:rsidRDefault="00C25CD0"/>
              </w:tc>
            </w:tr>
          </w:tbl>
          <w:p w14:paraId="2B2FD551" w14:textId="77777777" w:rsidR="00C25CD0" w:rsidRDefault="00C25CD0">
            <w:pPr>
              <w:ind w:left="100" w:right="100"/>
            </w:pPr>
          </w:p>
        </w:tc>
        <w:tc>
          <w:tcPr>
            <w:tcW w:w="225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5176023" w14:textId="3E8A320D" w:rsidR="00C25CD0" w:rsidRDefault="0078077E" w:rsidP="0078077E">
            <w:pPr>
              <w:spacing w:before="240" w:line="276" w:lineRule="auto"/>
              <w:ind w:right="100"/>
            </w:pPr>
            <w:r>
              <w:t>Jefe Proyecto</w:t>
            </w:r>
          </w:p>
        </w:tc>
        <w:tc>
          <w:tcPr>
            <w:tcW w:w="1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CD00524" w14:textId="4EF56584" w:rsidR="00C25CD0" w:rsidRDefault="003F4820">
            <w:pPr>
              <w:spacing w:before="240" w:line="276" w:lineRule="auto"/>
              <w:ind w:left="100" w:right="100"/>
            </w:pPr>
            <w:r w:rsidRPr="46E8D1C3">
              <w:rPr>
                <w:lang w:val="en-US"/>
              </w:rPr>
              <w:t xml:space="preserve">Una </w:t>
            </w:r>
            <w:proofErr w:type="spellStart"/>
            <w:r w:rsidRPr="46E8D1C3">
              <w:rPr>
                <w:lang w:val="en-US"/>
              </w:rPr>
              <w:t>vez</w:t>
            </w:r>
            <w:proofErr w:type="spellEnd"/>
          </w:p>
        </w:tc>
        <w:tc>
          <w:tcPr>
            <w:tcW w:w="1412"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3621B87" w14:textId="1C495321" w:rsidR="00C25CD0" w:rsidRDefault="003F4820">
            <w:pPr>
              <w:spacing w:before="240" w:line="276" w:lineRule="auto"/>
              <w:ind w:left="100" w:right="100"/>
            </w:pPr>
            <w:r>
              <w:t>8h</w:t>
            </w:r>
          </w:p>
        </w:tc>
        <w:tc>
          <w:tcPr>
            <w:tcW w:w="2459"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5C707FF" w14:textId="21793786" w:rsidR="00C25CD0" w:rsidRDefault="003F4820" w:rsidP="003F4820">
            <w:pPr>
              <w:spacing w:before="240" w:line="276" w:lineRule="auto"/>
              <w:ind w:right="100"/>
            </w:pPr>
            <w:r>
              <w:t>Semana 11</w:t>
            </w:r>
          </w:p>
        </w:tc>
      </w:tr>
      <w:tr w:rsidR="00FF5234" w14:paraId="4BFB63DF" w14:textId="77777777" w:rsidTr="46E8D1C3">
        <w:trPr>
          <w:trHeight w:val="975"/>
        </w:trPr>
        <w:tc>
          <w:tcPr>
            <w:tcW w:w="2062"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56CB29F" w14:textId="77777777" w:rsidR="00C25CD0" w:rsidRDefault="00C25CD0"/>
          <w:tbl>
            <w:tblPr>
              <w:tblW w:w="21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130"/>
            </w:tblGrid>
            <w:tr w:rsidR="00B23C68" w14:paraId="357CA7EF" w14:textId="77777777">
              <w:trPr>
                <w:trHeight w:val="570"/>
              </w:trPr>
              <w:tc>
                <w:tcPr>
                  <w:tcW w:w="2130" w:type="dxa"/>
                  <w:tcBorders>
                    <w:top w:val="nil"/>
                    <w:left w:val="nil"/>
                    <w:bottom w:val="nil"/>
                    <w:right w:val="nil"/>
                  </w:tcBorders>
                  <w:tcMar>
                    <w:top w:w="20" w:type="dxa"/>
                    <w:left w:w="20" w:type="dxa"/>
                    <w:bottom w:w="20" w:type="dxa"/>
                    <w:right w:w="20" w:type="dxa"/>
                  </w:tcMar>
                </w:tcPr>
                <w:p w14:paraId="360D40D3" w14:textId="77777777" w:rsidR="00C25CD0" w:rsidRDefault="009A7E51" w:rsidP="003F4820">
                  <w:pPr>
                    <w:spacing w:before="240" w:line="276" w:lineRule="auto"/>
                    <w:ind w:right="100"/>
                    <w:rPr>
                      <w:b/>
                      <w:bCs/>
                      <w:lang w:val="en-US"/>
                    </w:rPr>
                  </w:pPr>
                  <w:proofErr w:type="spellStart"/>
                  <w:r w:rsidRPr="7E6F9A9B">
                    <w:rPr>
                      <w:b/>
                      <w:bCs/>
                      <w:lang w:val="en-US"/>
                    </w:rPr>
                    <w:t>Seguimiento</w:t>
                  </w:r>
                  <w:proofErr w:type="spellEnd"/>
                  <w:r w:rsidRPr="7E6F9A9B">
                    <w:rPr>
                      <w:b/>
                      <w:bCs/>
                      <w:lang w:val="en-US"/>
                    </w:rPr>
                    <w:t xml:space="preserve"> y </w:t>
                  </w:r>
                  <w:proofErr w:type="spellStart"/>
                  <w:r w:rsidRPr="7E6F9A9B">
                    <w:rPr>
                      <w:b/>
                      <w:bCs/>
                      <w:lang w:val="en-US"/>
                    </w:rPr>
                    <w:t>reportes</w:t>
                  </w:r>
                  <w:proofErr w:type="spellEnd"/>
                </w:p>
              </w:tc>
            </w:tr>
          </w:tbl>
          <w:p w14:paraId="0A434808" w14:textId="37445AF6" w:rsidR="00C25CD0" w:rsidRDefault="00C25CD0">
            <w:pPr>
              <w:spacing w:before="240" w:line="276" w:lineRule="auto"/>
              <w:ind w:left="100" w:right="100"/>
              <w:rPr>
                <w:b/>
              </w:rPr>
            </w:pPr>
          </w:p>
          <w:tbl>
            <w:tblPr>
              <w:tblW w:w="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60"/>
            </w:tblGrid>
            <w:tr w:rsidR="00D70853" w14:paraId="70B8093F" w14:textId="77777777">
              <w:trPr>
                <w:trHeight w:val="30"/>
              </w:trPr>
              <w:tc>
                <w:tcPr>
                  <w:tcW w:w="30" w:type="dxa"/>
                  <w:tcBorders>
                    <w:top w:val="nil"/>
                    <w:left w:val="nil"/>
                    <w:bottom w:val="nil"/>
                    <w:right w:val="nil"/>
                  </w:tcBorders>
                  <w:tcMar>
                    <w:top w:w="20" w:type="dxa"/>
                    <w:left w:w="20" w:type="dxa"/>
                    <w:bottom w:w="20" w:type="dxa"/>
                    <w:right w:w="20" w:type="dxa"/>
                  </w:tcMar>
                </w:tcPr>
                <w:p w14:paraId="522F03F7" w14:textId="77777777" w:rsidR="00C25CD0" w:rsidRDefault="00C25CD0"/>
              </w:tc>
            </w:tr>
          </w:tbl>
          <w:p w14:paraId="5F47B304" w14:textId="77777777" w:rsidR="00C25CD0" w:rsidRDefault="00C25CD0">
            <w:pPr>
              <w:ind w:left="100" w:right="100"/>
            </w:pPr>
          </w:p>
        </w:tc>
        <w:tc>
          <w:tcPr>
            <w:tcW w:w="225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CAB877A" w14:textId="54625952" w:rsidR="00C25CD0" w:rsidRDefault="0078077E">
            <w:pPr>
              <w:spacing w:before="240" w:line="276" w:lineRule="auto"/>
              <w:ind w:left="100" w:right="100"/>
            </w:pPr>
            <w:r>
              <w:t>Jefe Proyecto</w:t>
            </w:r>
          </w:p>
        </w:tc>
        <w:tc>
          <w:tcPr>
            <w:tcW w:w="1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B794A28" w14:textId="5C098357" w:rsidR="00C25CD0" w:rsidRDefault="00C25CD0">
            <w:pPr>
              <w:spacing w:before="240" w:line="276" w:lineRule="auto"/>
              <w:ind w:left="100" w:right="100"/>
            </w:pPr>
          </w:p>
        </w:tc>
        <w:tc>
          <w:tcPr>
            <w:tcW w:w="1412"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71EBD85" w14:textId="7874344A" w:rsidR="00C25CD0" w:rsidRDefault="003F4820">
            <w:pPr>
              <w:spacing w:before="240" w:line="276" w:lineRule="auto"/>
              <w:ind w:left="100" w:right="100"/>
            </w:pPr>
            <w:r>
              <w:t>4h</w:t>
            </w:r>
          </w:p>
        </w:tc>
        <w:tc>
          <w:tcPr>
            <w:tcW w:w="2459"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1595AC1" w14:textId="0301DEA8" w:rsidR="00C25CD0" w:rsidRDefault="003F4820">
            <w:pPr>
              <w:spacing w:before="240" w:line="276" w:lineRule="auto"/>
              <w:ind w:left="100" w:right="100"/>
            </w:pPr>
            <w:proofErr w:type="spellStart"/>
            <w:r w:rsidRPr="46E8D1C3">
              <w:rPr>
                <w:lang w:val="en-US"/>
              </w:rPr>
              <w:t>Todas</w:t>
            </w:r>
            <w:proofErr w:type="spellEnd"/>
          </w:p>
        </w:tc>
      </w:tr>
      <w:tr w:rsidR="00FF5234" w14:paraId="120B26F9" w14:textId="77777777" w:rsidTr="46E8D1C3">
        <w:trPr>
          <w:trHeight w:val="495"/>
        </w:trPr>
        <w:tc>
          <w:tcPr>
            <w:tcW w:w="2062"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6333FFA" w14:textId="77777777" w:rsidR="00C25CD0" w:rsidRDefault="009A7E51">
            <w:pPr>
              <w:spacing w:before="240" w:line="276" w:lineRule="auto"/>
              <w:ind w:left="100" w:right="100"/>
              <w:rPr>
                <w:b/>
                <w:bCs/>
                <w:lang w:val="en-US"/>
              </w:rPr>
            </w:pPr>
            <w:r w:rsidRPr="7E6F9A9B">
              <w:rPr>
                <w:b/>
                <w:bCs/>
                <w:lang w:val="en-US"/>
              </w:rPr>
              <w:t xml:space="preserve">Total </w:t>
            </w:r>
            <w:proofErr w:type="spellStart"/>
            <w:r w:rsidRPr="7E6F9A9B">
              <w:rPr>
                <w:b/>
                <w:bCs/>
                <w:lang w:val="en-US"/>
              </w:rPr>
              <w:t>estimado</w:t>
            </w:r>
            <w:proofErr w:type="spellEnd"/>
          </w:p>
        </w:tc>
        <w:tc>
          <w:tcPr>
            <w:tcW w:w="4140" w:type="dxa"/>
            <w:gridSpan w:val="2"/>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72A04C0" w14:textId="77777777" w:rsidR="00C25CD0" w:rsidRDefault="009A7E51">
            <w:pPr>
              <w:spacing w:before="240" w:line="276" w:lineRule="auto"/>
              <w:ind w:left="100" w:right="100"/>
            </w:pPr>
            <w:r>
              <w:t xml:space="preserve"> </w:t>
            </w:r>
          </w:p>
        </w:tc>
        <w:tc>
          <w:tcPr>
            <w:tcW w:w="1412"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2053D07" w14:textId="4F4218B3" w:rsidR="00C25CD0" w:rsidRDefault="008D74DE">
            <w:pPr>
              <w:spacing w:before="240" w:line="276" w:lineRule="auto"/>
              <w:ind w:left="100" w:right="100"/>
            </w:pPr>
            <w:r>
              <w:t xml:space="preserve"> </w:t>
            </w:r>
            <w:r w:rsidR="005E4293">
              <w:t>156h</w:t>
            </w:r>
          </w:p>
        </w:tc>
        <w:tc>
          <w:tcPr>
            <w:tcW w:w="2459" w:type="dxa"/>
            <w:tcBorders>
              <w:top w:val="nil"/>
              <w:left w:val="nil"/>
              <w:bottom w:val="nil"/>
              <w:right w:val="nil"/>
            </w:tcBorders>
            <w:tcMar>
              <w:top w:w="0" w:type="dxa"/>
              <w:left w:w="0" w:type="dxa"/>
              <w:bottom w:w="0" w:type="dxa"/>
              <w:right w:w="0" w:type="dxa"/>
            </w:tcMar>
          </w:tcPr>
          <w:p w14:paraId="3E02F203" w14:textId="77777777" w:rsidR="00C25CD0" w:rsidRDefault="009A7E51">
            <w:pPr>
              <w:spacing w:before="240" w:after="240"/>
              <w:ind w:left="100" w:right="100"/>
            </w:pPr>
            <w:r>
              <w:t xml:space="preserve"> </w:t>
            </w:r>
          </w:p>
        </w:tc>
      </w:tr>
    </w:tbl>
    <w:p w14:paraId="50E2D5AE" w14:textId="77777777" w:rsidR="00C25CD0" w:rsidRDefault="00C25CD0"/>
    <w:p w14:paraId="292C4908" w14:textId="77777777" w:rsidR="00C25CD0" w:rsidRDefault="009A7E51">
      <w:pPr>
        <w:pStyle w:val="Ttulo2"/>
      </w:pPr>
      <w:bookmarkStart w:id="13" w:name="_Toc204719608"/>
      <w:r>
        <w:t xml:space="preserve">2.4 – </w:t>
      </w:r>
      <w:proofErr w:type="spellStart"/>
      <w:r>
        <w:t>Herramientas</w:t>
      </w:r>
      <w:bookmarkEnd w:id="13"/>
      <w:proofErr w:type="spellEnd"/>
    </w:p>
    <w:p w14:paraId="0EA83064" w14:textId="4B8669ED" w:rsidR="002359F9" w:rsidRPr="00A959E0" w:rsidRDefault="002359F9" w:rsidP="002359F9">
      <w:pPr>
        <w:rPr>
          <w:b/>
          <w:bCs/>
          <w:lang w:val="es-ES"/>
        </w:rPr>
      </w:pPr>
      <w:r w:rsidRPr="00A959E0">
        <w:rPr>
          <w:b/>
          <w:bCs/>
          <w:lang w:val="es-ES"/>
        </w:rPr>
        <w:t xml:space="preserve">1. Herramientas </w:t>
      </w:r>
      <w:r w:rsidR="003020A0" w:rsidRPr="00A959E0">
        <w:rPr>
          <w:b/>
          <w:bCs/>
          <w:lang w:val="es-ES"/>
        </w:rPr>
        <w:t>para organización y entrega de los entregables</w:t>
      </w:r>
    </w:p>
    <w:tbl>
      <w:tblPr>
        <w:tblW w:w="9553" w:type="dxa"/>
        <w:tblInd w:w="-10" w:type="dxa"/>
        <w:tblLayout w:type="fixed"/>
        <w:tblCellMar>
          <w:top w:w="15" w:type="dxa"/>
          <w:left w:w="15" w:type="dxa"/>
          <w:bottom w:w="15" w:type="dxa"/>
          <w:right w:w="15" w:type="dxa"/>
        </w:tblCellMar>
        <w:tblLook w:val="04A0" w:firstRow="1" w:lastRow="0" w:firstColumn="1" w:lastColumn="0" w:noHBand="0" w:noVBand="1"/>
      </w:tblPr>
      <w:tblGrid>
        <w:gridCol w:w="1194"/>
        <w:gridCol w:w="1194"/>
        <w:gridCol w:w="1194"/>
        <w:gridCol w:w="1194"/>
        <w:gridCol w:w="1194"/>
        <w:gridCol w:w="1194"/>
        <w:gridCol w:w="1194"/>
        <w:gridCol w:w="1195"/>
      </w:tblGrid>
      <w:tr w:rsidR="008D4284" w:rsidRPr="002B3C81" w14:paraId="10ED2DAC" w14:textId="77777777" w:rsidTr="005F1AB1">
        <w:tc>
          <w:tcPr>
            <w:tcW w:w="1194" w:type="dxa"/>
            <w:tcBorders>
              <w:top w:val="single" w:sz="8" w:space="0" w:color="000000"/>
              <w:left w:val="single" w:sz="8" w:space="0" w:color="000000"/>
              <w:bottom w:val="single" w:sz="8" w:space="0" w:color="000000"/>
              <w:right w:val="single" w:sz="8" w:space="0" w:color="000000"/>
            </w:tcBorders>
            <w:shd w:val="clear" w:color="auto" w:fill="DDDECE"/>
            <w:tcMar>
              <w:top w:w="100" w:type="dxa"/>
              <w:left w:w="100" w:type="dxa"/>
              <w:bottom w:w="100" w:type="dxa"/>
              <w:right w:w="100" w:type="dxa"/>
            </w:tcMar>
            <w:hideMark/>
          </w:tcPr>
          <w:p w14:paraId="701EE08B" w14:textId="77777777" w:rsidR="00D87926" w:rsidRPr="002B3C81" w:rsidRDefault="00D87926">
            <w:pPr>
              <w:spacing w:after="160" w:line="278" w:lineRule="auto"/>
              <w:rPr>
                <w:lang w:val="en-US"/>
              </w:rPr>
            </w:pPr>
            <w:bookmarkStart w:id="14" w:name="_heading=h.s2ji1b1zz0" w:colFirst="0" w:colLast="0"/>
            <w:bookmarkStart w:id="15" w:name="_heading=h.5q8fq9c83kyj" w:colFirst="0" w:colLast="0"/>
            <w:bookmarkStart w:id="16" w:name="_heading=h.xkk7mhnhjpxg" w:colFirst="0" w:colLast="0"/>
            <w:bookmarkEnd w:id="14"/>
            <w:bookmarkEnd w:id="15"/>
            <w:bookmarkEnd w:id="16"/>
            <w:proofErr w:type="spellStart"/>
            <w:r w:rsidRPr="699F735D">
              <w:rPr>
                <w:lang w:val="en-US"/>
              </w:rPr>
              <w:t>Criterio</w:t>
            </w:r>
            <w:proofErr w:type="spellEnd"/>
          </w:p>
        </w:tc>
        <w:tc>
          <w:tcPr>
            <w:tcW w:w="1194" w:type="dxa"/>
            <w:tcBorders>
              <w:top w:val="single" w:sz="8" w:space="0" w:color="000000"/>
              <w:left w:val="single" w:sz="8" w:space="0" w:color="000000"/>
              <w:bottom w:val="single" w:sz="8" w:space="0" w:color="000000"/>
              <w:right w:val="single" w:sz="8" w:space="0" w:color="000000"/>
            </w:tcBorders>
            <w:shd w:val="clear" w:color="auto" w:fill="DDDECE"/>
            <w:tcMar>
              <w:top w:w="100" w:type="dxa"/>
              <w:left w:w="100" w:type="dxa"/>
              <w:bottom w:w="100" w:type="dxa"/>
              <w:right w:w="100" w:type="dxa"/>
            </w:tcMar>
            <w:hideMark/>
          </w:tcPr>
          <w:p w14:paraId="6B992303" w14:textId="77777777" w:rsidR="00D87926" w:rsidRPr="002B3C81" w:rsidRDefault="00D87926">
            <w:pPr>
              <w:spacing w:after="160" w:line="278" w:lineRule="auto"/>
            </w:pPr>
            <w:r w:rsidRPr="002B3C81">
              <w:t>Peso</w:t>
            </w:r>
          </w:p>
        </w:tc>
        <w:tc>
          <w:tcPr>
            <w:tcW w:w="1194" w:type="dxa"/>
            <w:tcBorders>
              <w:top w:val="single" w:sz="8" w:space="0" w:color="000000"/>
              <w:left w:val="single" w:sz="8" w:space="0" w:color="000000"/>
              <w:bottom w:val="single" w:sz="8" w:space="0" w:color="000000"/>
              <w:right w:val="single" w:sz="8" w:space="0" w:color="000000"/>
            </w:tcBorders>
            <w:shd w:val="clear" w:color="auto" w:fill="DDDECE"/>
            <w:tcMar>
              <w:top w:w="100" w:type="dxa"/>
              <w:left w:w="100" w:type="dxa"/>
              <w:bottom w:w="100" w:type="dxa"/>
              <w:right w:w="100" w:type="dxa"/>
            </w:tcMar>
            <w:hideMark/>
          </w:tcPr>
          <w:p w14:paraId="6CE1274B" w14:textId="77777777" w:rsidR="00D87926" w:rsidRPr="002B3C81" w:rsidRDefault="00D87926">
            <w:pPr>
              <w:spacing w:after="160" w:line="278" w:lineRule="auto"/>
            </w:pPr>
            <w:proofErr w:type="spellStart"/>
            <w:r w:rsidRPr="699F735D">
              <w:rPr>
                <w:lang w:val="en-US"/>
              </w:rPr>
              <w:t>ClickUp</w:t>
            </w:r>
            <w:proofErr w:type="spellEnd"/>
            <w:r w:rsidRPr="699F735D">
              <w:rPr>
                <w:lang w:val="en-US"/>
              </w:rPr>
              <w:t xml:space="preserve"> (0-10)</w:t>
            </w:r>
          </w:p>
        </w:tc>
        <w:tc>
          <w:tcPr>
            <w:tcW w:w="1194" w:type="dxa"/>
            <w:tcBorders>
              <w:top w:val="single" w:sz="8" w:space="0" w:color="000000"/>
              <w:left w:val="single" w:sz="8" w:space="0" w:color="000000"/>
              <w:bottom w:val="single" w:sz="8" w:space="0" w:color="000000"/>
              <w:right w:val="single" w:sz="8" w:space="0" w:color="000000"/>
            </w:tcBorders>
            <w:shd w:val="clear" w:color="auto" w:fill="DDDECE"/>
            <w:tcMar>
              <w:top w:w="100" w:type="dxa"/>
              <w:left w:w="100" w:type="dxa"/>
              <w:bottom w:w="100" w:type="dxa"/>
              <w:right w:w="100" w:type="dxa"/>
            </w:tcMar>
            <w:hideMark/>
          </w:tcPr>
          <w:p w14:paraId="14AD562B" w14:textId="77777777" w:rsidR="00D87926" w:rsidRPr="002B3C81" w:rsidRDefault="00D87926">
            <w:pPr>
              <w:spacing w:after="160" w:line="278" w:lineRule="auto"/>
            </w:pPr>
            <w:r w:rsidRPr="002B3C81">
              <w:t>Po</w:t>
            </w:r>
          </w:p>
        </w:tc>
        <w:tc>
          <w:tcPr>
            <w:tcW w:w="1194" w:type="dxa"/>
            <w:tcBorders>
              <w:top w:val="single" w:sz="8" w:space="0" w:color="000000"/>
              <w:left w:val="single" w:sz="8" w:space="0" w:color="000000"/>
              <w:bottom w:val="single" w:sz="8" w:space="0" w:color="000000"/>
              <w:right w:val="single" w:sz="8" w:space="0" w:color="000000"/>
            </w:tcBorders>
            <w:shd w:val="clear" w:color="auto" w:fill="DDDECE"/>
            <w:tcMar>
              <w:top w:w="100" w:type="dxa"/>
              <w:left w:w="100" w:type="dxa"/>
              <w:bottom w:w="100" w:type="dxa"/>
              <w:right w:w="100" w:type="dxa"/>
            </w:tcMar>
            <w:hideMark/>
          </w:tcPr>
          <w:p w14:paraId="58CF7514" w14:textId="77777777" w:rsidR="00D87926" w:rsidRPr="002B3C81" w:rsidRDefault="00D87926">
            <w:pPr>
              <w:spacing w:after="160" w:line="278" w:lineRule="auto"/>
            </w:pPr>
            <w:r>
              <w:t xml:space="preserve">Trello </w:t>
            </w:r>
            <w:r w:rsidRPr="002B3C81">
              <w:t>(0-10)</w:t>
            </w:r>
          </w:p>
        </w:tc>
        <w:tc>
          <w:tcPr>
            <w:tcW w:w="1194" w:type="dxa"/>
            <w:tcBorders>
              <w:top w:val="single" w:sz="8" w:space="0" w:color="000000"/>
              <w:left w:val="single" w:sz="8" w:space="0" w:color="000000"/>
              <w:bottom w:val="single" w:sz="8" w:space="0" w:color="000000"/>
              <w:right w:val="single" w:sz="8" w:space="0" w:color="000000"/>
            </w:tcBorders>
            <w:shd w:val="clear" w:color="auto" w:fill="DDDECE"/>
            <w:tcMar>
              <w:top w:w="100" w:type="dxa"/>
              <w:left w:w="100" w:type="dxa"/>
              <w:bottom w:w="100" w:type="dxa"/>
              <w:right w:w="100" w:type="dxa"/>
            </w:tcMar>
            <w:hideMark/>
          </w:tcPr>
          <w:p w14:paraId="29CB68B8" w14:textId="77777777" w:rsidR="00D87926" w:rsidRPr="002B3C81" w:rsidRDefault="00D87926">
            <w:pPr>
              <w:spacing w:after="160" w:line="278" w:lineRule="auto"/>
            </w:pPr>
            <w:r w:rsidRPr="002B3C81">
              <w:t>Po</w:t>
            </w:r>
          </w:p>
        </w:tc>
        <w:tc>
          <w:tcPr>
            <w:tcW w:w="1194" w:type="dxa"/>
            <w:tcBorders>
              <w:top w:val="single" w:sz="8" w:space="0" w:color="000000"/>
              <w:left w:val="single" w:sz="8" w:space="0" w:color="000000"/>
              <w:bottom w:val="single" w:sz="8" w:space="0" w:color="000000"/>
              <w:right w:val="single" w:sz="8" w:space="0" w:color="000000"/>
            </w:tcBorders>
            <w:shd w:val="clear" w:color="auto" w:fill="DDDECE"/>
            <w:tcMar>
              <w:top w:w="100" w:type="dxa"/>
              <w:left w:w="100" w:type="dxa"/>
              <w:bottom w:w="100" w:type="dxa"/>
              <w:right w:w="100" w:type="dxa"/>
            </w:tcMar>
            <w:hideMark/>
          </w:tcPr>
          <w:p w14:paraId="7B7D1642" w14:textId="77777777" w:rsidR="00D87926" w:rsidRPr="002B3C81" w:rsidRDefault="00D87926">
            <w:pPr>
              <w:spacing w:after="160" w:line="278" w:lineRule="auto"/>
            </w:pPr>
            <w:r>
              <w:t xml:space="preserve">Miro </w:t>
            </w:r>
            <w:r w:rsidRPr="002B3C81">
              <w:t>(0-10)</w:t>
            </w:r>
          </w:p>
        </w:tc>
        <w:tc>
          <w:tcPr>
            <w:tcW w:w="1195" w:type="dxa"/>
            <w:tcBorders>
              <w:top w:val="single" w:sz="8" w:space="0" w:color="000000"/>
              <w:left w:val="single" w:sz="8" w:space="0" w:color="000000"/>
              <w:bottom w:val="single" w:sz="8" w:space="0" w:color="000000"/>
              <w:right w:val="single" w:sz="8" w:space="0" w:color="000000"/>
            </w:tcBorders>
            <w:shd w:val="clear" w:color="auto" w:fill="DDDECE"/>
            <w:tcMar>
              <w:top w:w="100" w:type="dxa"/>
              <w:left w:w="100" w:type="dxa"/>
              <w:bottom w:w="100" w:type="dxa"/>
              <w:right w:w="100" w:type="dxa"/>
            </w:tcMar>
            <w:hideMark/>
          </w:tcPr>
          <w:p w14:paraId="08CBE3C2" w14:textId="77777777" w:rsidR="00D87926" w:rsidRPr="002B3C81" w:rsidRDefault="00D87926">
            <w:pPr>
              <w:spacing w:after="160" w:line="278" w:lineRule="auto"/>
            </w:pPr>
            <w:r w:rsidRPr="002B3C81">
              <w:t>Po</w:t>
            </w:r>
          </w:p>
        </w:tc>
      </w:tr>
      <w:tr w:rsidR="00D87926" w:rsidRPr="002B3C81" w14:paraId="5F8FC6FC" w14:textId="77777777">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DC8B1" w14:textId="77777777" w:rsidR="00D87926" w:rsidRPr="002B3C81" w:rsidRDefault="00D87926">
            <w:pPr>
              <w:spacing w:after="160" w:line="278" w:lineRule="auto"/>
            </w:pPr>
            <w:proofErr w:type="spellStart"/>
            <w:r w:rsidRPr="699F735D">
              <w:rPr>
                <w:lang w:val="en-US"/>
              </w:rPr>
              <w:t>Usabilidad</w:t>
            </w:r>
            <w:proofErr w:type="spellEnd"/>
            <w:r w:rsidRPr="699F735D">
              <w:rPr>
                <w:lang w:val="en-US"/>
              </w:rPr>
              <w:t xml:space="preserve"> +</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92AC2" w14:textId="77777777" w:rsidR="00D87926" w:rsidRPr="002B3C81" w:rsidRDefault="00D87926">
            <w:pPr>
              <w:spacing w:after="160" w:line="278" w:lineRule="auto"/>
            </w:pPr>
            <w:r>
              <w:t>5</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A2314" w14:textId="77777777" w:rsidR="00D87926" w:rsidRPr="002B3C81" w:rsidRDefault="00D87926">
            <w:pPr>
              <w:spacing w:after="160" w:line="278" w:lineRule="auto"/>
            </w:pPr>
            <w:r>
              <w:t>9</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07E80" w14:textId="77777777" w:rsidR="00D87926" w:rsidRPr="002B3C81" w:rsidRDefault="00D87926">
            <w:pPr>
              <w:spacing w:after="160" w:line="278" w:lineRule="auto"/>
            </w:pPr>
            <w:r>
              <w:t>45</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1ABDF" w14:textId="77777777" w:rsidR="00D87926" w:rsidRPr="002B3C81" w:rsidRDefault="00D87926">
            <w:pPr>
              <w:spacing w:after="160" w:line="278" w:lineRule="auto"/>
            </w:pPr>
            <w:r>
              <w:t>9</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B6CC5" w14:textId="77777777" w:rsidR="00D87926" w:rsidRPr="002B3C81" w:rsidRDefault="00D87926">
            <w:pPr>
              <w:spacing w:after="160" w:line="278" w:lineRule="auto"/>
            </w:pPr>
            <w:r>
              <w:t>45</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8847A" w14:textId="77777777" w:rsidR="00D87926" w:rsidRPr="002B3C81" w:rsidRDefault="00D87926">
            <w:pPr>
              <w:spacing w:after="160" w:line="278" w:lineRule="auto"/>
            </w:pPr>
            <w:r>
              <w:t>9</w:t>
            </w:r>
          </w:p>
        </w:tc>
        <w:tc>
          <w:tcPr>
            <w:tcW w:w="1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F1E07" w14:textId="77777777" w:rsidR="00D87926" w:rsidRPr="002B3C81" w:rsidRDefault="00D87926">
            <w:pPr>
              <w:spacing w:after="160" w:line="278" w:lineRule="auto"/>
            </w:pPr>
            <w:r>
              <w:t>45</w:t>
            </w:r>
          </w:p>
        </w:tc>
      </w:tr>
      <w:tr w:rsidR="00D87926" w:rsidRPr="002B3C81" w14:paraId="0693DC2A" w14:textId="77777777">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1A696" w14:textId="77777777" w:rsidR="00D87926" w:rsidRPr="002B3C81" w:rsidRDefault="00D87926">
            <w:pPr>
              <w:spacing w:after="160" w:line="278" w:lineRule="auto"/>
            </w:pPr>
            <w:proofErr w:type="spellStart"/>
            <w:r w:rsidRPr="699F735D">
              <w:rPr>
                <w:lang w:val="en-US"/>
              </w:rPr>
              <w:t>Personalización</w:t>
            </w:r>
            <w:proofErr w:type="spellEnd"/>
            <w:r w:rsidRPr="699F735D">
              <w:rPr>
                <w:lang w:val="en-US"/>
              </w:rPr>
              <w:t>+</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097B0" w14:textId="77777777" w:rsidR="00D87926" w:rsidRPr="002B3C81" w:rsidRDefault="00D87926">
            <w:pPr>
              <w:spacing w:after="160" w:line="278" w:lineRule="auto"/>
            </w:pPr>
            <w:r>
              <w:t>4</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83AEB" w14:textId="77777777" w:rsidR="00D87926" w:rsidRPr="002B3C81" w:rsidRDefault="00D87926">
            <w:pPr>
              <w:spacing w:after="160" w:line="278" w:lineRule="auto"/>
            </w:pPr>
            <w:r>
              <w:t>10</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90624" w14:textId="77777777" w:rsidR="00D87926" w:rsidRPr="002B3C81" w:rsidRDefault="00D87926">
            <w:pPr>
              <w:spacing w:after="160" w:line="278" w:lineRule="auto"/>
            </w:pPr>
            <w:r>
              <w:t>40</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D5277" w14:textId="77777777" w:rsidR="00D87926" w:rsidRPr="002B3C81" w:rsidRDefault="00D87926">
            <w:pPr>
              <w:spacing w:after="160" w:line="278" w:lineRule="auto"/>
            </w:pPr>
            <w:r>
              <w:t>6</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192B3" w14:textId="77777777" w:rsidR="00D87926" w:rsidRPr="002B3C81" w:rsidRDefault="00D87926">
            <w:pPr>
              <w:spacing w:after="160" w:line="278" w:lineRule="auto"/>
            </w:pPr>
            <w:r>
              <w:t>24</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58CFB" w14:textId="77777777" w:rsidR="00D87926" w:rsidRPr="002B3C81" w:rsidRDefault="00D87926">
            <w:pPr>
              <w:spacing w:after="160" w:line="278" w:lineRule="auto"/>
            </w:pPr>
            <w:r>
              <w:t>10</w:t>
            </w:r>
          </w:p>
        </w:tc>
        <w:tc>
          <w:tcPr>
            <w:tcW w:w="1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E5C9D" w14:textId="77777777" w:rsidR="00D87926" w:rsidRPr="002B3C81" w:rsidRDefault="00D87926">
            <w:pPr>
              <w:spacing w:after="160" w:line="278" w:lineRule="auto"/>
            </w:pPr>
            <w:r>
              <w:t>40</w:t>
            </w:r>
          </w:p>
        </w:tc>
      </w:tr>
      <w:tr w:rsidR="00D87926" w:rsidRPr="002B3C81" w14:paraId="1D3BB525" w14:textId="77777777">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1E4BD" w14:textId="77777777" w:rsidR="00D87926" w:rsidRPr="002B3C81" w:rsidRDefault="00D87926">
            <w:pPr>
              <w:spacing w:after="160" w:line="278" w:lineRule="auto"/>
            </w:pPr>
            <w:proofErr w:type="spellStart"/>
            <w:r w:rsidRPr="699F735D">
              <w:rPr>
                <w:lang w:val="en-US"/>
              </w:rPr>
              <w:t>Funcionalidades</w:t>
            </w:r>
            <w:proofErr w:type="spellEnd"/>
            <w:r w:rsidRPr="699F735D">
              <w:rPr>
                <w:lang w:val="en-US"/>
              </w:rPr>
              <w:t>+</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10A51" w14:textId="77777777" w:rsidR="00D87926" w:rsidRPr="002B3C81" w:rsidRDefault="00D87926">
            <w:pPr>
              <w:spacing w:after="160" w:line="278" w:lineRule="auto"/>
            </w:pPr>
            <w:r>
              <w:t>5</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58F61" w14:textId="77777777" w:rsidR="00D87926" w:rsidRPr="002B3C81" w:rsidRDefault="00D87926">
            <w:pPr>
              <w:spacing w:after="160" w:line="278" w:lineRule="auto"/>
            </w:pPr>
            <w:r>
              <w:t>10</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A60CB" w14:textId="77777777" w:rsidR="00D87926" w:rsidRPr="002B3C81" w:rsidRDefault="00D87926">
            <w:pPr>
              <w:spacing w:after="160" w:line="278" w:lineRule="auto"/>
            </w:pPr>
            <w:r>
              <w:t>50</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01C72" w14:textId="77777777" w:rsidR="00D87926" w:rsidRPr="002B3C81" w:rsidRDefault="00D87926">
            <w:pPr>
              <w:spacing w:after="160" w:line="278" w:lineRule="auto"/>
            </w:pPr>
            <w:r>
              <w:t>7</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00CF1" w14:textId="77777777" w:rsidR="00D87926" w:rsidRPr="002B3C81" w:rsidRDefault="00D87926">
            <w:pPr>
              <w:spacing w:after="160" w:line="278" w:lineRule="auto"/>
            </w:pPr>
            <w:r>
              <w:t>35</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D56FD" w14:textId="77777777" w:rsidR="00D87926" w:rsidRPr="002B3C81" w:rsidRDefault="00D87926">
            <w:pPr>
              <w:spacing w:after="160" w:line="278" w:lineRule="auto"/>
            </w:pPr>
            <w:r>
              <w:t>9</w:t>
            </w:r>
          </w:p>
        </w:tc>
        <w:tc>
          <w:tcPr>
            <w:tcW w:w="1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EEECA" w14:textId="77777777" w:rsidR="00D87926" w:rsidRPr="002B3C81" w:rsidRDefault="00D87926">
            <w:pPr>
              <w:spacing w:after="160" w:line="278" w:lineRule="auto"/>
            </w:pPr>
            <w:r>
              <w:t>45</w:t>
            </w:r>
          </w:p>
        </w:tc>
      </w:tr>
      <w:tr w:rsidR="00D87926" w:rsidRPr="002B3C81" w14:paraId="05C54C09" w14:textId="77777777">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1064A" w14:textId="77777777" w:rsidR="00D87926" w:rsidRPr="002B3C81" w:rsidRDefault="00D87926">
            <w:pPr>
              <w:spacing w:after="160" w:line="278" w:lineRule="auto"/>
            </w:pPr>
            <w:r w:rsidRPr="002B3C81">
              <w:t>Costo-</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B010D" w14:textId="77777777" w:rsidR="00D87926" w:rsidRPr="002B3C81" w:rsidRDefault="00D87926">
            <w:pPr>
              <w:spacing w:after="160" w:line="278" w:lineRule="auto"/>
            </w:pPr>
            <w:r>
              <w:t>4</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42418" w14:textId="77777777" w:rsidR="00D87926" w:rsidRPr="002B3C81" w:rsidRDefault="00D87926">
            <w:pPr>
              <w:spacing w:after="160" w:line="278" w:lineRule="auto"/>
            </w:pPr>
            <w:r>
              <w:t>-3</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9746E" w14:textId="77777777" w:rsidR="00D87926" w:rsidRPr="002B3C81" w:rsidRDefault="00D87926">
            <w:pPr>
              <w:spacing w:after="160" w:line="278" w:lineRule="auto"/>
            </w:pPr>
            <w:r>
              <w:t>-12</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44CEC" w14:textId="77777777" w:rsidR="00D87926" w:rsidRPr="002B3C81" w:rsidRDefault="00D87926">
            <w:pPr>
              <w:spacing w:after="160" w:line="278" w:lineRule="auto"/>
            </w:pPr>
            <w:r>
              <w:t>-4</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7AC9D" w14:textId="77777777" w:rsidR="00D87926" w:rsidRPr="002B3C81" w:rsidRDefault="00D87926">
            <w:pPr>
              <w:spacing w:after="160" w:line="278" w:lineRule="auto"/>
            </w:pPr>
            <w:r>
              <w:t>-16</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5C353" w14:textId="77777777" w:rsidR="00D87926" w:rsidRPr="002B3C81" w:rsidRDefault="00D87926">
            <w:pPr>
              <w:spacing w:after="160" w:line="278" w:lineRule="auto"/>
            </w:pPr>
            <w:r>
              <w:t>-2</w:t>
            </w:r>
          </w:p>
        </w:tc>
        <w:tc>
          <w:tcPr>
            <w:tcW w:w="1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31B25" w14:textId="77777777" w:rsidR="00D87926" w:rsidRPr="002B3C81" w:rsidRDefault="00D87926">
            <w:pPr>
              <w:spacing w:after="160" w:line="278" w:lineRule="auto"/>
            </w:pPr>
            <w:r>
              <w:t>-8</w:t>
            </w:r>
          </w:p>
        </w:tc>
      </w:tr>
      <w:tr w:rsidR="00D87926" w:rsidRPr="002B3C81" w14:paraId="394791C1" w14:textId="77777777">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2B6D4" w14:textId="77777777" w:rsidR="00D87926" w:rsidRPr="002B3C81" w:rsidRDefault="00D87926">
            <w:pPr>
              <w:spacing w:after="160" w:line="278" w:lineRule="auto"/>
            </w:pPr>
            <w:proofErr w:type="spellStart"/>
            <w:r w:rsidRPr="699F735D">
              <w:rPr>
                <w:lang w:val="en-US"/>
              </w:rPr>
              <w:t>Integración</w:t>
            </w:r>
            <w:proofErr w:type="spellEnd"/>
            <w:r w:rsidRPr="699F735D">
              <w:rPr>
                <w:lang w:val="en-US"/>
              </w:rPr>
              <w:t xml:space="preserve"> y </w:t>
            </w:r>
            <w:proofErr w:type="spellStart"/>
            <w:r w:rsidRPr="699F735D">
              <w:rPr>
                <w:lang w:val="en-US"/>
              </w:rPr>
              <w:t>Compatibilidad</w:t>
            </w:r>
            <w:proofErr w:type="spellEnd"/>
            <w:r w:rsidRPr="699F735D">
              <w:rPr>
                <w:lang w:val="en-US"/>
              </w:rPr>
              <w:t xml:space="preserve"> +</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CE0BE" w14:textId="77777777" w:rsidR="00D87926" w:rsidRPr="002B3C81" w:rsidRDefault="00D87926">
            <w:pPr>
              <w:spacing w:after="160" w:line="278" w:lineRule="auto"/>
            </w:pPr>
            <w:r>
              <w:t>4</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6D170" w14:textId="77777777" w:rsidR="00D87926" w:rsidRPr="002B3C81" w:rsidRDefault="00D87926">
            <w:pPr>
              <w:spacing w:after="160" w:line="278" w:lineRule="auto"/>
            </w:pPr>
            <w:r>
              <w:t>8</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D6544" w14:textId="77777777" w:rsidR="00D87926" w:rsidRPr="002B3C81" w:rsidRDefault="00D87926">
            <w:pPr>
              <w:spacing w:after="160" w:line="278" w:lineRule="auto"/>
            </w:pPr>
            <w:r>
              <w:t>32</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2C8A7" w14:textId="77777777" w:rsidR="00D87926" w:rsidRPr="002B3C81" w:rsidRDefault="00D87926">
            <w:pPr>
              <w:spacing w:after="160" w:line="278" w:lineRule="auto"/>
            </w:pPr>
            <w:r>
              <w:t>8</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89E89" w14:textId="77777777" w:rsidR="00D87926" w:rsidRPr="002B3C81" w:rsidRDefault="00D87926">
            <w:pPr>
              <w:spacing w:after="160" w:line="278" w:lineRule="auto"/>
            </w:pPr>
            <w:r>
              <w:t>32</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6CEE0" w14:textId="77777777" w:rsidR="00D87926" w:rsidRPr="002B3C81" w:rsidRDefault="00D87926">
            <w:pPr>
              <w:spacing w:after="160" w:line="278" w:lineRule="auto"/>
            </w:pPr>
            <w:r>
              <w:t>8</w:t>
            </w:r>
          </w:p>
        </w:tc>
        <w:tc>
          <w:tcPr>
            <w:tcW w:w="1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B50CD" w14:textId="77777777" w:rsidR="00D87926" w:rsidRPr="002B3C81" w:rsidRDefault="00D87926">
            <w:pPr>
              <w:spacing w:after="160" w:line="278" w:lineRule="auto"/>
            </w:pPr>
            <w:r>
              <w:t>32</w:t>
            </w:r>
          </w:p>
        </w:tc>
      </w:tr>
      <w:tr w:rsidR="00D87926" w:rsidRPr="002B3C81" w14:paraId="4274E0E0" w14:textId="77777777">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F6552" w14:textId="77777777" w:rsidR="00D87926" w:rsidRPr="002B3C81" w:rsidRDefault="00D87926">
            <w:pPr>
              <w:spacing w:after="160" w:line="278" w:lineRule="auto"/>
              <w:rPr>
                <w:lang w:val="en-US"/>
              </w:rPr>
            </w:pPr>
            <w:proofErr w:type="spellStart"/>
            <w:r w:rsidRPr="699F735D">
              <w:rPr>
                <w:lang w:val="en-US"/>
              </w:rPr>
              <w:t>Soporte</w:t>
            </w:r>
            <w:proofErr w:type="spellEnd"/>
            <w:r w:rsidRPr="699F735D">
              <w:rPr>
                <w:lang w:val="en-US"/>
              </w:rPr>
              <w:t xml:space="preserve"> Técnico y </w:t>
            </w:r>
            <w:proofErr w:type="spellStart"/>
            <w:r w:rsidRPr="699F735D">
              <w:rPr>
                <w:lang w:val="en-US"/>
              </w:rPr>
              <w:t>Documentación</w:t>
            </w:r>
            <w:proofErr w:type="spellEnd"/>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EA3DA" w14:textId="77777777" w:rsidR="00D87926" w:rsidRPr="002B3C81" w:rsidRDefault="00D87926">
            <w:pPr>
              <w:spacing w:after="160" w:line="278" w:lineRule="auto"/>
            </w:pPr>
            <w:r>
              <w:t>4</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0AA5B" w14:textId="77777777" w:rsidR="00D87926" w:rsidRPr="002B3C81" w:rsidRDefault="00D87926">
            <w:pPr>
              <w:spacing w:after="160" w:line="278" w:lineRule="auto"/>
            </w:pPr>
            <w:r>
              <w:t>9</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41576" w14:textId="77777777" w:rsidR="00D87926" w:rsidRPr="002B3C81" w:rsidRDefault="00D87926">
            <w:pPr>
              <w:spacing w:after="160" w:line="278" w:lineRule="auto"/>
            </w:pPr>
            <w:r>
              <w:t>36</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836BF" w14:textId="77777777" w:rsidR="00D87926" w:rsidRPr="002B3C81" w:rsidRDefault="00D87926">
            <w:pPr>
              <w:spacing w:after="160" w:line="278" w:lineRule="auto"/>
            </w:pPr>
            <w:r>
              <w:t>7</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8FFFF" w14:textId="77777777" w:rsidR="00D87926" w:rsidRPr="002B3C81" w:rsidRDefault="00D87926">
            <w:pPr>
              <w:spacing w:after="160" w:line="278" w:lineRule="auto"/>
            </w:pPr>
            <w:r>
              <w:t>28</w:t>
            </w:r>
          </w:p>
        </w:tc>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1C5D5" w14:textId="77777777" w:rsidR="00D87926" w:rsidRPr="002B3C81" w:rsidRDefault="00D87926">
            <w:pPr>
              <w:spacing w:after="160" w:line="278" w:lineRule="auto"/>
            </w:pPr>
            <w:r>
              <w:t>8</w:t>
            </w:r>
          </w:p>
        </w:tc>
        <w:tc>
          <w:tcPr>
            <w:tcW w:w="1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F614E" w14:textId="77777777" w:rsidR="00D87926" w:rsidRPr="002B3C81" w:rsidRDefault="00D87926">
            <w:pPr>
              <w:spacing w:after="160" w:line="278" w:lineRule="auto"/>
            </w:pPr>
            <w:r>
              <w:t>32</w:t>
            </w:r>
          </w:p>
        </w:tc>
      </w:tr>
      <w:tr w:rsidR="00D87926" w:rsidRPr="002B3C81" w14:paraId="7459EA71" w14:textId="77777777">
        <w:trPr>
          <w:trHeight w:val="400"/>
        </w:trPr>
        <w:tc>
          <w:tcPr>
            <w:tcW w:w="238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3CEAA" w14:textId="77777777" w:rsidR="00D87926" w:rsidRPr="002B3C81" w:rsidRDefault="00D87926">
            <w:pPr>
              <w:spacing w:after="160" w:line="278" w:lineRule="auto"/>
              <w:rPr>
                <w:lang w:val="en-US"/>
              </w:rPr>
            </w:pPr>
            <w:proofErr w:type="spellStart"/>
            <w:r w:rsidRPr="699F735D">
              <w:rPr>
                <w:lang w:val="en-US"/>
              </w:rPr>
              <w:t>Ponderado</w:t>
            </w:r>
            <w:proofErr w:type="spellEnd"/>
          </w:p>
        </w:tc>
        <w:tc>
          <w:tcPr>
            <w:tcW w:w="238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C08B3" w14:textId="77777777" w:rsidR="00D87926" w:rsidRPr="002B3C81" w:rsidRDefault="00D87926">
            <w:pPr>
              <w:spacing w:after="160" w:line="278" w:lineRule="auto"/>
              <w:jc w:val="right"/>
            </w:pPr>
            <w:r>
              <w:t>191</w:t>
            </w:r>
          </w:p>
        </w:tc>
        <w:tc>
          <w:tcPr>
            <w:tcW w:w="238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6BD08" w14:textId="77777777" w:rsidR="00D87926" w:rsidRPr="002B3C81" w:rsidRDefault="00D87926">
            <w:pPr>
              <w:spacing w:after="160" w:line="278" w:lineRule="auto"/>
              <w:jc w:val="right"/>
            </w:pPr>
            <w:r>
              <w:t>148</w:t>
            </w:r>
          </w:p>
        </w:tc>
        <w:tc>
          <w:tcPr>
            <w:tcW w:w="238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E9513" w14:textId="77777777" w:rsidR="00D87926" w:rsidRPr="002B3C81" w:rsidRDefault="00D87926">
            <w:pPr>
              <w:spacing w:after="160" w:line="278" w:lineRule="auto"/>
              <w:jc w:val="right"/>
            </w:pPr>
            <w:r w:rsidRPr="005C613E">
              <w:t>186</w:t>
            </w:r>
          </w:p>
        </w:tc>
      </w:tr>
    </w:tbl>
    <w:p w14:paraId="0ECDC74A" w14:textId="18AFF36D" w:rsidR="0029327F" w:rsidRPr="00FB0BC4" w:rsidRDefault="007E03BB" w:rsidP="0029327F">
      <w:pPr>
        <w:rPr>
          <w:lang w:val="en-US"/>
        </w:rPr>
      </w:pPr>
      <w:r>
        <w:rPr>
          <w:lang w:val="es-ES"/>
        </w:rPr>
        <w:t>justificación:</w:t>
      </w:r>
    </w:p>
    <w:tbl>
      <w:tblPr>
        <w:tblStyle w:val="Tablaconcuadrcula"/>
        <w:tblW w:w="9588" w:type="dxa"/>
        <w:tblLook w:val="04A0" w:firstRow="1" w:lastRow="0" w:firstColumn="1" w:lastColumn="0" w:noHBand="0" w:noVBand="1"/>
      </w:tblPr>
      <w:tblGrid>
        <w:gridCol w:w="2397"/>
        <w:gridCol w:w="2397"/>
        <w:gridCol w:w="2397"/>
        <w:gridCol w:w="2397"/>
      </w:tblGrid>
      <w:tr w:rsidR="007E03BB" w:rsidRPr="007E03BB" w14:paraId="54C384E8" w14:textId="77777777" w:rsidTr="00FB0BC4">
        <w:trPr>
          <w:trHeight w:val="329"/>
        </w:trPr>
        <w:tc>
          <w:tcPr>
            <w:tcW w:w="2397" w:type="dxa"/>
            <w:tcBorders>
              <w:top w:val="single" w:sz="4" w:space="0" w:color="auto"/>
              <w:left w:val="single" w:sz="4" w:space="0" w:color="auto"/>
              <w:bottom w:val="single" w:sz="4" w:space="0" w:color="auto"/>
              <w:right w:val="single" w:sz="4" w:space="0" w:color="auto"/>
            </w:tcBorders>
            <w:shd w:val="clear" w:color="auto" w:fill="DDDECE"/>
            <w:hideMark/>
          </w:tcPr>
          <w:p w14:paraId="1D7C8B66" w14:textId="77777777" w:rsidR="007E03BB" w:rsidRPr="007E03BB" w:rsidRDefault="007E03BB" w:rsidP="007E03BB">
            <w:pPr>
              <w:rPr>
                <w:b/>
                <w:bCs/>
                <w:lang w:val="es-ES"/>
              </w:rPr>
            </w:pPr>
            <w:r w:rsidRPr="007E03BB">
              <w:rPr>
                <w:b/>
                <w:bCs/>
                <w:lang w:val="es-ES"/>
              </w:rPr>
              <w:t>Criterio</w:t>
            </w:r>
          </w:p>
        </w:tc>
        <w:tc>
          <w:tcPr>
            <w:tcW w:w="2397" w:type="dxa"/>
            <w:tcBorders>
              <w:top w:val="single" w:sz="4" w:space="0" w:color="auto"/>
              <w:left w:val="single" w:sz="4" w:space="0" w:color="auto"/>
              <w:bottom w:val="single" w:sz="4" w:space="0" w:color="auto"/>
              <w:right w:val="single" w:sz="4" w:space="0" w:color="auto"/>
            </w:tcBorders>
            <w:shd w:val="clear" w:color="auto" w:fill="DDDECE"/>
            <w:hideMark/>
          </w:tcPr>
          <w:p w14:paraId="4DFC8D23" w14:textId="77777777" w:rsidR="007E03BB" w:rsidRPr="007E03BB" w:rsidRDefault="007E03BB" w:rsidP="007E03BB">
            <w:pPr>
              <w:rPr>
                <w:b/>
                <w:bCs/>
                <w:lang w:val="es-ES"/>
              </w:rPr>
            </w:pPr>
            <w:proofErr w:type="spellStart"/>
            <w:r w:rsidRPr="007E03BB">
              <w:rPr>
                <w:b/>
                <w:bCs/>
                <w:lang w:val="es-ES"/>
              </w:rPr>
              <w:t>ClickUp</w:t>
            </w:r>
            <w:proofErr w:type="spellEnd"/>
          </w:p>
        </w:tc>
        <w:tc>
          <w:tcPr>
            <w:tcW w:w="2397" w:type="dxa"/>
            <w:tcBorders>
              <w:top w:val="single" w:sz="4" w:space="0" w:color="auto"/>
              <w:left w:val="single" w:sz="4" w:space="0" w:color="auto"/>
              <w:bottom w:val="single" w:sz="4" w:space="0" w:color="auto"/>
              <w:right w:val="single" w:sz="4" w:space="0" w:color="auto"/>
            </w:tcBorders>
            <w:shd w:val="clear" w:color="auto" w:fill="DDDECE"/>
            <w:hideMark/>
          </w:tcPr>
          <w:p w14:paraId="6CBF63AF" w14:textId="77777777" w:rsidR="007E03BB" w:rsidRPr="007E03BB" w:rsidRDefault="007E03BB" w:rsidP="007E03BB">
            <w:pPr>
              <w:rPr>
                <w:b/>
                <w:bCs/>
                <w:lang w:val="es-ES"/>
              </w:rPr>
            </w:pPr>
            <w:r w:rsidRPr="007E03BB">
              <w:rPr>
                <w:b/>
                <w:bCs/>
                <w:lang w:val="es-ES"/>
              </w:rPr>
              <w:t>Trello</w:t>
            </w:r>
          </w:p>
        </w:tc>
        <w:tc>
          <w:tcPr>
            <w:tcW w:w="2397" w:type="dxa"/>
            <w:tcBorders>
              <w:top w:val="single" w:sz="4" w:space="0" w:color="auto"/>
              <w:left w:val="single" w:sz="4" w:space="0" w:color="auto"/>
              <w:bottom w:val="single" w:sz="4" w:space="0" w:color="auto"/>
              <w:right w:val="single" w:sz="4" w:space="0" w:color="auto"/>
            </w:tcBorders>
            <w:shd w:val="clear" w:color="auto" w:fill="DDDECE"/>
            <w:hideMark/>
          </w:tcPr>
          <w:p w14:paraId="056026F7" w14:textId="77777777" w:rsidR="007E03BB" w:rsidRPr="007E03BB" w:rsidRDefault="007E03BB" w:rsidP="007E03BB">
            <w:pPr>
              <w:rPr>
                <w:b/>
                <w:bCs/>
                <w:lang w:val="es-ES"/>
              </w:rPr>
            </w:pPr>
            <w:r w:rsidRPr="007E03BB">
              <w:rPr>
                <w:b/>
                <w:bCs/>
                <w:lang w:val="es-ES"/>
              </w:rPr>
              <w:t>Miro</w:t>
            </w:r>
          </w:p>
        </w:tc>
      </w:tr>
      <w:tr w:rsidR="007E03BB" w:rsidRPr="007934AC" w14:paraId="37E77148" w14:textId="77777777" w:rsidTr="007E03BB">
        <w:trPr>
          <w:trHeight w:val="314"/>
        </w:trPr>
        <w:tc>
          <w:tcPr>
            <w:tcW w:w="2397" w:type="dxa"/>
            <w:tcBorders>
              <w:top w:val="single" w:sz="4" w:space="0" w:color="auto"/>
              <w:left w:val="single" w:sz="4" w:space="0" w:color="auto"/>
              <w:bottom w:val="single" w:sz="4" w:space="0" w:color="auto"/>
              <w:right w:val="single" w:sz="4" w:space="0" w:color="auto"/>
            </w:tcBorders>
            <w:hideMark/>
          </w:tcPr>
          <w:p w14:paraId="6BCE9471" w14:textId="77777777" w:rsidR="007E03BB" w:rsidRPr="007E03BB" w:rsidRDefault="007E03BB" w:rsidP="007E03BB">
            <w:pPr>
              <w:rPr>
                <w:lang w:val="es-ES"/>
              </w:rPr>
            </w:pPr>
            <w:r w:rsidRPr="007E03BB">
              <w:rPr>
                <w:lang w:val="es-ES"/>
              </w:rPr>
              <w:t>Usabilidad +</w:t>
            </w:r>
          </w:p>
        </w:tc>
        <w:tc>
          <w:tcPr>
            <w:tcW w:w="2397" w:type="dxa"/>
            <w:tcBorders>
              <w:top w:val="single" w:sz="4" w:space="0" w:color="auto"/>
              <w:left w:val="single" w:sz="4" w:space="0" w:color="auto"/>
              <w:bottom w:val="single" w:sz="4" w:space="0" w:color="auto"/>
              <w:right w:val="single" w:sz="4" w:space="0" w:color="auto"/>
            </w:tcBorders>
            <w:hideMark/>
          </w:tcPr>
          <w:p w14:paraId="6F219CEC" w14:textId="77777777" w:rsidR="007E03BB" w:rsidRPr="007E03BB" w:rsidRDefault="007E03BB" w:rsidP="00FB0BC4">
            <w:pPr>
              <w:jc w:val="both"/>
              <w:rPr>
                <w:lang w:val="es-ES"/>
              </w:rPr>
            </w:pPr>
            <w:r w:rsidRPr="007E03BB">
              <w:rPr>
                <w:lang w:val="es-ES"/>
              </w:rPr>
              <w:t xml:space="preserve">Ofrece una gran cantidad de </w:t>
            </w:r>
            <w:r w:rsidRPr="007E03BB">
              <w:rPr>
                <w:lang w:val="es-ES"/>
              </w:rPr>
              <w:lastRenderedPageBreak/>
              <w:t xml:space="preserve">funcionalidades integradas como gestión de tareas, seguimiento de tiempo, documentos, formularios y </w:t>
            </w:r>
            <w:proofErr w:type="spellStart"/>
            <w:r w:rsidRPr="007E03BB">
              <w:rPr>
                <w:lang w:val="es-ES"/>
              </w:rPr>
              <w:t>dashboards</w:t>
            </w:r>
            <w:proofErr w:type="spellEnd"/>
            <w:r w:rsidRPr="007E03BB">
              <w:rPr>
                <w:lang w:val="es-ES"/>
              </w:rPr>
              <w:t>. Su enfoque todo-en-uno lo hace ideal para equipos que buscan centralizar operaciones.</w:t>
            </w:r>
          </w:p>
        </w:tc>
        <w:tc>
          <w:tcPr>
            <w:tcW w:w="2397" w:type="dxa"/>
            <w:tcBorders>
              <w:top w:val="single" w:sz="4" w:space="0" w:color="auto"/>
              <w:left w:val="single" w:sz="4" w:space="0" w:color="auto"/>
              <w:bottom w:val="single" w:sz="4" w:space="0" w:color="auto"/>
              <w:right w:val="single" w:sz="4" w:space="0" w:color="auto"/>
            </w:tcBorders>
            <w:hideMark/>
          </w:tcPr>
          <w:p w14:paraId="778DFCE5" w14:textId="77777777" w:rsidR="007E03BB" w:rsidRPr="007E03BB" w:rsidRDefault="007E03BB" w:rsidP="00FB0BC4">
            <w:pPr>
              <w:jc w:val="both"/>
              <w:rPr>
                <w:lang w:val="es-ES"/>
              </w:rPr>
            </w:pPr>
            <w:r w:rsidRPr="007E03BB">
              <w:rPr>
                <w:lang w:val="es-ES"/>
              </w:rPr>
              <w:lastRenderedPageBreak/>
              <w:t xml:space="preserve">Trello es una herramienta visual </w:t>
            </w:r>
            <w:r w:rsidRPr="007E03BB">
              <w:rPr>
                <w:lang w:val="es-ES"/>
              </w:rPr>
              <w:lastRenderedPageBreak/>
              <w:t xml:space="preserve">centrada en tableros </w:t>
            </w:r>
            <w:proofErr w:type="spellStart"/>
            <w:r w:rsidRPr="007E03BB">
              <w:rPr>
                <w:lang w:val="es-ES"/>
              </w:rPr>
              <w:t>kanban</w:t>
            </w:r>
            <w:proofErr w:type="spellEnd"/>
            <w:r w:rsidRPr="007E03BB">
              <w:rPr>
                <w:lang w:val="es-ES"/>
              </w:rPr>
              <w:t>. Tiene funcionalidades básicas, pero se pueden extender mediante "</w:t>
            </w:r>
            <w:proofErr w:type="spellStart"/>
            <w:r w:rsidRPr="007E03BB">
              <w:rPr>
                <w:lang w:val="es-ES"/>
              </w:rPr>
              <w:t>power</w:t>
            </w:r>
            <w:proofErr w:type="spellEnd"/>
            <w:r w:rsidRPr="007E03BB">
              <w:rPr>
                <w:lang w:val="es-ES"/>
              </w:rPr>
              <w:t xml:space="preserve">-ups". No ofrece tantas funciones nativas como </w:t>
            </w:r>
            <w:proofErr w:type="spellStart"/>
            <w:r w:rsidRPr="007E03BB">
              <w:rPr>
                <w:lang w:val="es-ES"/>
              </w:rPr>
              <w:t>ClickUp</w:t>
            </w:r>
            <w:proofErr w:type="spellEnd"/>
            <w:r w:rsidRPr="007E03BB">
              <w:rPr>
                <w:lang w:val="es-ES"/>
              </w:rPr>
              <w:t>.</w:t>
            </w:r>
          </w:p>
        </w:tc>
        <w:tc>
          <w:tcPr>
            <w:tcW w:w="2397" w:type="dxa"/>
            <w:tcBorders>
              <w:top w:val="single" w:sz="4" w:space="0" w:color="auto"/>
              <w:left w:val="single" w:sz="4" w:space="0" w:color="auto"/>
              <w:bottom w:val="single" w:sz="4" w:space="0" w:color="auto"/>
              <w:right w:val="single" w:sz="4" w:space="0" w:color="auto"/>
            </w:tcBorders>
            <w:hideMark/>
          </w:tcPr>
          <w:p w14:paraId="1D2BE470" w14:textId="77777777" w:rsidR="007E03BB" w:rsidRPr="007E03BB" w:rsidRDefault="007E03BB" w:rsidP="00FB0BC4">
            <w:pPr>
              <w:jc w:val="both"/>
              <w:rPr>
                <w:lang w:val="es-ES"/>
              </w:rPr>
            </w:pPr>
            <w:r w:rsidRPr="007E03BB">
              <w:rPr>
                <w:lang w:val="es-ES"/>
              </w:rPr>
              <w:lastRenderedPageBreak/>
              <w:t xml:space="preserve">Miro es una herramienta colaborativa visual que </w:t>
            </w:r>
            <w:r w:rsidRPr="007E03BB">
              <w:rPr>
                <w:lang w:val="es-ES"/>
              </w:rPr>
              <w:lastRenderedPageBreak/>
              <w:t>permite diagramas, mapas mentales y lluvia de ideas. Aunque no es una herramienta de gestión de tareas como tal, es muy poderosa para la planificación y diseño visual.</w:t>
            </w:r>
          </w:p>
        </w:tc>
      </w:tr>
      <w:tr w:rsidR="007E03BB" w:rsidRPr="007934AC" w14:paraId="247B8889" w14:textId="77777777" w:rsidTr="007E03BB">
        <w:trPr>
          <w:trHeight w:val="329"/>
        </w:trPr>
        <w:tc>
          <w:tcPr>
            <w:tcW w:w="2397" w:type="dxa"/>
            <w:tcBorders>
              <w:top w:val="single" w:sz="4" w:space="0" w:color="auto"/>
              <w:left w:val="single" w:sz="4" w:space="0" w:color="auto"/>
              <w:bottom w:val="single" w:sz="4" w:space="0" w:color="auto"/>
              <w:right w:val="single" w:sz="4" w:space="0" w:color="auto"/>
            </w:tcBorders>
            <w:hideMark/>
          </w:tcPr>
          <w:p w14:paraId="44F1B3C5" w14:textId="77777777" w:rsidR="007E03BB" w:rsidRPr="007E03BB" w:rsidRDefault="007E03BB" w:rsidP="007E03BB">
            <w:pPr>
              <w:rPr>
                <w:lang w:val="es-ES"/>
              </w:rPr>
            </w:pPr>
            <w:r w:rsidRPr="007E03BB">
              <w:rPr>
                <w:lang w:val="es-ES"/>
              </w:rPr>
              <w:lastRenderedPageBreak/>
              <w:t>Personalización+</w:t>
            </w:r>
          </w:p>
        </w:tc>
        <w:tc>
          <w:tcPr>
            <w:tcW w:w="2397" w:type="dxa"/>
            <w:tcBorders>
              <w:top w:val="single" w:sz="4" w:space="0" w:color="auto"/>
              <w:left w:val="single" w:sz="4" w:space="0" w:color="auto"/>
              <w:bottom w:val="single" w:sz="4" w:space="0" w:color="auto"/>
              <w:right w:val="single" w:sz="4" w:space="0" w:color="auto"/>
            </w:tcBorders>
            <w:hideMark/>
          </w:tcPr>
          <w:p w14:paraId="078A5387" w14:textId="77777777" w:rsidR="007E03BB" w:rsidRPr="007E03BB" w:rsidRDefault="007E03BB" w:rsidP="00FB0BC4">
            <w:pPr>
              <w:jc w:val="both"/>
              <w:rPr>
                <w:lang w:val="es-ES"/>
              </w:rPr>
            </w:pPr>
            <w:r w:rsidRPr="007E03BB">
              <w:rPr>
                <w:lang w:val="es-ES"/>
              </w:rPr>
              <w:t>Su interfaz puede resultar compleja al principio por la cantidad de funcionalidades, pero es intuitiva una vez comprendida. Ofrece una curva de aprendizaje manejable con ayuda integrada.</w:t>
            </w:r>
          </w:p>
        </w:tc>
        <w:tc>
          <w:tcPr>
            <w:tcW w:w="2397" w:type="dxa"/>
            <w:tcBorders>
              <w:top w:val="single" w:sz="4" w:space="0" w:color="auto"/>
              <w:left w:val="single" w:sz="4" w:space="0" w:color="auto"/>
              <w:bottom w:val="single" w:sz="4" w:space="0" w:color="auto"/>
              <w:right w:val="single" w:sz="4" w:space="0" w:color="auto"/>
            </w:tcBorders>
            <w:hideMark/>
          </w:tcPr>
          <w:p w14:paraId="60B3160B" w14:textId="77777777" w:rsidR="007E03BB" w:rsidRPr="007E03BB" w:rsidRDefault="007E03BB" w:rsidP="00FB0BC4">
            <w:pPr>
              <w:jc w:val="both"/>
              <w:rPr>
                <w:lang w:val="es-ES"/>
              </w:rPr>
            </w:pPr>
            <w:r w:rsidRPr="007E03BB">
              <w:rPr>
                <w:lang w:val="es-ES"/>
              </w:rPr>
              <w:t>Muy fácil de usar desde el principio. Su diseño simple e intuitivo permite comenzar rápidamente, ideal para equipos sin experiencia técnica.</w:t>
            </w:r>
          </w:p>
        </w:tc>
        <w:tc>
          <w:tcPr>
            <w:tcW w:w="2397" w:type="dxa"/>
            <w:tcBorders>
              <w:top w:val="single" w:sz="4" w:space="0" w:color="auto"/>
              <w:left w:val="single" w:sz="4" w:space="0" w:color="auto"/>
              <w:bottom w:val="single" w:sz="4" w:space="0" w:color="auto"/>
              <w:right w:val="single" w:sz="4" w:space="0" w:color="auto"/>
            </w:tcBorders>
            <w:hideMark/>
          </w:tcPr>
          <w:p w14:paraId="51618015" w14:textId="77777777" w:rsidR="007E03BB" w:rsidRPr="007E03BB" w:rsidRDefault="007E03BB" w:rsidP="00FB0BC4">
            <w:pPr>
              <w:jc w:val="both"/>
              <w:rPr>
                <w:lang w:val="es-ES"/>
              </w:rPr>
            </w:pPr>
            <w:r w:rsidRPr="007E03BB">
              <w:rPr>
                <w:lang w:val="es-ES"/>
              </w:rPr>
              <w:t>Interfaz visual muy amigable y fluida. Ideal para usuarios que prefieren trabajar de forma gráfica y colaborativa.</w:t>
            </w:r>
          </w:p>
        </w:tc>
      </w:tr>
      <w:tr w:rsidR="007E03BB" w:rsidRPr="007934AC" w14:paraId="2932B6C8" w14:textId="77777777" w:rsidTr="007E03BB">
        <w:trPr>
          <w:trHeight w:val="329"/>
        </w:trPr>
        <w:tc>
          <w:tcPr>
            <w:tcW w:w="2397" w:type="dxa"/>
            <w:tcBorders>
              <w:top w:val="single" w:sz="4" w:space="0" w:color="auto"/>
              <w:left w:val="single" w:sz="4" w:space="0" w:color="auto"/>
              <w:bottom w:val="single" w:sz="4" w:space="0" w:color="auto"/>
              <w:right w:val="single" w:sz="4" w:space="0" w:color="auto"/>
            </w:tcBorders>
            <w:hideMark/>
          </w:tcPr>
          <w:p w14:paraId="3231C09E" w14:textId="77777777" w:rsidR="007E03BB" w:rsidRPr="007E03BB" w:rsidRDefault="007E03BB" w:rsidP="007E03BB">
            <w:pPr>
              <w:rPr>
                <w:lang w:val="es-ES"/>
              </w:rPr>
            </w:pPr>
            <w:r w:rsidRPr="007E03BB">
              <w:rPr>
                <w:lang w:val="es-ES"/>
              </w:rPr>
              <w:t>Funcionalidades+</w:t>
            </w:r>
          </w:p>
        </w:tc>
        <w:tc>
          <w:tcPr>
            <w:tcW w:w="2397" w:type="dxa"/>
            <w:tcBorders>
              <w:top w:val="single" w:sz="4" w:space="0" w:color="auto"/>
              <w:left w:val="single" w:sz="4" w:space="0" w:color="auto"/>
              <w:bottom w:val="single" w:sz="4" w:space="0" w:color="auto"/>
              <w:right w:val="single" w:sz="4" w:space="0" w:color="auto"/>
            </w:tcBorders>
            <w:hideMark/>
          </w:tcPr>
          <w:p w14:paraId="39B746DD" w14:textId="77777777" w:rsidR="007E03BB" w:rsidRPr="007E03BB" w:rsidRDefault="007E03BB" w:rsidP="00FB0BC4">
            <w:pPr>
              <w:jc w:val="both"/>
              <w:rPr>
                <w:lang w:val="es-ES"/>
              </w:rPr>
            </w:pPr>
            <w:r w:rsidRPr="007E03BB">
              <w:rPr>
                <w:lang w:val="es-ES"/>
              </w:rPr>
              <w:t>Alta capacidad de personalización: permite definir flujos de trabajo, tipos de tareas, vistas personalizadas y más.</w:t>
            </w:r>
          </w:p>
        </w:tc>
        <w:tc>
          <w:tcPr>
            <w:tcW w:w="2397" w:type="dxa"/>
            <w:tcBorders>
              <w:top w:val="single" w:sz="4" w:space="0" w:color="auto"/>
              <w:left w:val="single" w:sz="4" w:space="0" w:color="auto"/>
              <w:bottom w:val="single" w:sz="4" w:space="0" w:color="auto"/>
              <w:right w:val="single" w:sz="4" w:space="0" w:color="auto"/>
            </w:tcBorders>
            <w:hideMark/>
          </w:tcPr>
          <w:p w14:paraId="4726617A" w14:textId="77777777" w:rsidR="007E03BB" w:rsidRPr="007E03BB" w:rsidRDefault="007E03BB" w:rsidP="00FB0BC4">
            <w:pPr>
              <w:jc w:val="both"/>
              <w:rPr>
                <w:lang w:val="es-ES"/>
              </w:rPr>
            </w:pPr>
            <w:r w:rsidRPr="007E03BB">
              <w:rPr>
                <w:lang w:val="es-ES"/>
              </w:rPr>
              <w:t>Personalización limitada en la versión gratuita. Requiere "</w:t>
            </w:r>
            <w:proofErr w:type="spellStart"/>
            <w:r w:rsidRPr="007E03BB">
              <w:rPr>
                <w:lang w:val="es-ES"/>
              </w:rPr>
              <w:t>power</w:t>
            </w:r>
            <w:proofErr w:type="spellEnd"/>
            <w:r w:rsidRPr="007E03BB">
              <w:rPr>
                <w:lang w:val="es-ES"/>
              </w:rPr>
              <w:t>-ups" para ampliar capacidades, lo que puede afectar la flexibilidad.</w:t>
            </w:r>
          </w:p>
        </w:tc>
        <w:tc>
          <w:tcPr>
            <w:tcW w:w="2397" w:type="dxa"/>
            <w:tcBorders>
              <w:top w:val="single" w:sz="4" w:space="0" w:color="auto"/>
              <w:left w:val="single" w:sz="4" w:space="0" w:color="auto"/>
              <w:bottom w:val="single" w:sz="4" w:space="0" w:color="auto"/>
              <w:right w:val="single" w:sz="4" w:space="0" w:color="auto"/>
            </w:tcBorders>
            <w:hideMark/>
          </w:tcPr>
          <w:p w14:paraId="26767351" w14:textId="77777777" w:rsidR="007E03BB" w:rsidRPr="007E03BB" w:rsidRDefault="007E03BB" w:rsidP="00FB0BC4">
            <w:pPr>
              <w:jc w:val="both"/>
              <w:rPr>
                <w:lang w:val="es-ES"/>
              </w:rPr>
            </w:pPr>
            <w:r w:rsidRPr="007E03BB">
              <w:rPr>
                <w:lang w:val="es-ES"/>
              </w:rPr>
              <w:t>Ofrece flexibilidad en la creación de espacios de trabajo visuales, pero menos orientada a tareas o flujos estructurados.</w:t>
            </w:r>
          </w:p>
        </w:tc>
      </w:tr>
      <w:tr w:rsidR="007E03BB" w:rsidRPr="007934AC" w14:paraId="0BCE8CE0" w14:textId="77777777" w:rsidTr="007E03BB">
        <w:trPr>
          <w:trHeight w:val="329"/>
        </w:trPr>
        <w:tc>
          <w:tcPr>
            <w:tcW w:w="2397" w:type="dxa"/>
            <w:tcBorders>
              <w:top w:val="single" w:sz="4" w:space="0" w:color="auto"/>
              <w:left w:val="single" w:sz="4" w:space="0" w:color="auto"/>
              <w:bottom w:val="single" w:sz="4" w:space="0" w:color="auto"/>
              <w:right w:val="single" w:sz="4" w:space="0" w:color="auto"/>
            </w:tcBorders>
            <w:hideMark/>
          </w:tcPr>
          <w:p w14:paraId="199ACDA8" w14:textId="77777777" w:rsidR="007E03BB" w:rsidRPr="007E03BB" w:rsidRDefault="007E03BB" w:rsidP="007E03BB">
            <w:pPr>
              <w:rPr>
                <w:lang w:val="es-ES"/>
              </w:rPr>
            </w:pPr>
            <w:r w:rsidRPr="007E03BB">
              <w:rPr>
                <w:lang w:val="es-ES"/>
              </w:rPr>
              <w:t>Costo-</w:t>
            </w:r>
          </w:p>
        </w:tc>
        <w:tc>
          <w:tcPr>
            <w:tcW w:w="2397" w:type="dxa"/>
            <w:tcBorders>
              <w:top w:val="single" w:sz="4" w:space="0" w:color="auto"/>
              <w:left w:val="single" w:sz="4" w:space="0" w:color="auto"/>
              <w:bottom w:val="single" w:sz="4" w:space="0" w:color="auto"/>
              <w:right w:val="single" w:sz="4" w:space="0" w:color="auto"/>
            </w:tcBorders>
            <w:hideMark/>
          </w:tcPr>
          <w:p w14:paraId="62D065F1" w14:textId="77777777" w:rsidR="007E03BB" w:rsidRPr="007E03BB" w:rsidRDefault="007E03BB" w:rsidP="00FB0BC4">
            <w:pPr>
              <w:jc w:val="both"/>
              <w:rPr>
                <w:lang w:val="es-ES"/>
              </w:rPr>
            </w:pPr>
            <w:r w:rsidRPr="007E03BB">
              <w:rPr>
                <w:lang w:val="es-ES"/>
              </w:rPr>
              <w:t>Su versión gratuita es generosa, pero muchas funciones avanzadas requieren planes pagos. La relación costo-beneficio sigue siendo favorable.</w:t>
            </w:r>
          </w:p>
        </w:tc>
        <w:tc>
          <w:tcPr>
            <w:tcW w:w="2397" w:type="dxa"/>
            <w:tcBorders>
              <w:top w:val="single" w:sz="4" w:space="0" w:color="auto"/>
              <w:left w:val="single" w:sz="4" w:space="0" w:color="auto"/>
              <w:bottom w:val="single" w:sz="4" w:space="0" w:color="auto"/>
              <w:right w:val="single" w:sz="4" w:space="0" w:color="auto"/>
            </w:tcBorders>
            <w:hideMark/>
          </w:tcPr>
          <w:p w14:paraId="6FE3CC6D" w14:textId="77777777" w:rsidR="007E03BB" w:rsidRPr="007E03BB" w:rsidRDefault="007E03BB" w:rsidP="00FB0BC4">
            <w:pPr>
              <w:jc w:val="both"/>
              <w:rPr>
                <w:lang w:val="es-ES"/>
              </w:rPr>
            </w:pPr>
            <w:r w:rsidRPr="007E03BB">
              <w:rPr>
                <w:lang w:val="es-ES"/>
              </w:rPr>
              <w:t>Trello ofrece un plan gratuito funcional, pero características clave requieren plan premium. Costos razonables en general.</w:t>
            </w:r>
          </w:p>
        </w:tc>
        <w:tc>
          <w:tcPr>
            <w:tcW w:w="2397" w:type="dxa"/>
            <w:tcBorders>
              <w:top w:val="single" w:sz="4" w:space="0" w:color="auto"/>
              <w:left w:val="single" w:sz="4" w:space="0" w:color="auto"/>
              <w:bottom w:val="single" w:sz="4" w:space="0" w:color="auto"/>
              <w:right w:val="single" w:sz="4" w:space="0" w:color="auto"/>
            </w:tcBorders>
            <w:hideMark/>
          </w:tcPr>
          <w:p w14:paraId="112677CC" w14:textId="77777777" w:rsidR="007E03BB" w:rsidRPr="007E03BB" w:rsidRDefault="007E03BB" w:rsidP="00FB0BC4">
            <w:pPr>
              <w:jc w:val="both"/>
              <w:rPr>
                <w:lang w:val="es-ES"/>
              </w:rPr>
            </w:pPr>
            <w:r w:rsidRPr="007E03BB">
              <w:rPr>
                <w:lang w:val="es-ES"/>
              </w:rPr>
              <w:t>Miro también ofrece plan gratuito, aunque limitado en número de tableros. Los planes pagos son necesarios para equipos grandes o funcionalidades más avanzadas.</w:t>
            </w:r>
          </w:p>
        </w:tc>
      </w:tr>
      <w:tr w:rsidR="007E03BB" w:rsidRPr="007E03BB" w14:paraId="4F6E0487" w14:textId="77777777" w:rsidTr="007E03BB">
        <w:trPr>
          <w:trHeight w:val="314"/>
        </w:trPr>
        <w:tc>
          <w:tcPr>
            <w:tcW w:w="2397" w:type="dxa"/>
            <w:tcBorders>
              <w:top w:val="single" w:sz="4" w:space="0" w:color="auto"/>
              <w:left w:val="single" w:sz="4" w:space="0" w:color="auto"/>
              <w:bottom w:val="single" w:sz="4" w:space="0" w:color="auto"/>
              <w:right w:val="single" w:sz="4" w:space="0" w:color="auto"/>
            </w:tcBorders>
            <w:hideMark/>
          </w:tcPr>
          <w:p w14:paraId="0DFF36F5" w14:textId="77777777" w:rsidR="007E03BB" w:rsidRPr="007E03BB" w:rsidRDefault="007E03BB" w:rsidP="007E03BB">
            <w:pPr>
              <w:rPr>
                <w:lang w:val="es-ES"/>
              </w:rPr>
            </w:pPr>
            <w:r w:rsidRPr="007E03BB">
              <w:rPr>
                <w:lang w:val="es-ES"/>
              </w:rPr>
              <w:t>Integración y Compatibilidad +</w:t>
            </w:r>
          </w:p>
        </w:tc>
        <w:tc>
          <w:tcPr>
            <w:tcW w:w="2397" w:type="dxa"/>
            <w:tcBorders>
              <w:top w:val="single" w:sz="4" w:space="0" w:color="auto"/>
              <w:left w:val="single" w:sz="4" w:space="0" w:color="auto"/>
              <w:bottom w:val="single" w:sz="4" w:space="0" w:color="auto"/>
              <w:right w:val="single" w:sz="4" w:space="0" w:color="auto"/>
            </w:tcBorders>
            <w:hideMark/>
          </w:tcPr>
          <w:p w14:paraId="12EC16B8" w14:textId="77777777" w:rsidR="007E03BB" w:rsidRPr="007E03BB" w:rsidRDefault="007E03BB" w:rsidP="00FB0BC4">
            <w:pPr>
              <w:jc w:val="both"/>
              <w:rPr>
                <w:lang w:val="es-ES"/>
              </w:rPr>
            </w:pPr>
            <w:r w:rsidRPr="007E03BB">
              <w:rPr>
                <w:lang w:val="es-ES"/>
              </w:rPr>
              <w:t xml:space="preserve">Alta compatibilidad con herramientas como </w:t>
            </w:r>
            <w:proofErr w:type="spellStart"/>
            <w:r w:rsidRPr="007E03BB">
              <w:rPr>
                <w:lang w:val="es-ES"/>
              </w:rPr>
              <w:t>Slack</w:t>
            </w:r>
            <w:proofErr w:type="spellEnd"/>
            <w:r w:rsidRPr="007E03BB">
              <w:rPr>
                <w:lang w:val="es-ES"/>
              </w:rPr>
              <w:t xml:space="preserve">, Google Drive, </w:t>
            </w:r>
            <w:proofErr w:type="gramStart"/>
            <w:r w:rsidRPr="007E03BB">
              <w:rPr>
                <w:lang w:val="es-ES"/>
              </w:rPr>
              <w:t>Zoom</w:t>
            </w:r>
            <w:proofErr w:type="gramEnd"/>
            <w:r w:rsidRPr="007E03BB">
              <w:rPr>
                <w:lang w:val="es-ES"/>
              </w:rPr>
              <w:t>, GitHub, entre muchas otras. Se integra fácilmente en ecosistemas complejos.</w:t>
            </w:r>
          </w:p>
        </w:tc>
        <w:tc>
          <w:tcPr>
            <w:tcW w:w="2397" w:type="dxa"/>
            <w:tcBorders>
              <w:top w:val="single" w:sz="4" w:space="0" w:color="auto"/>
              <w:left w:val="single" w:sz="4" w:space="0" w:color="auto"/>
              <w:bottom w:val="single" w:sz="4" w:space="0" w:color="auto"/>
              <w:right w:val="single" w:sz="4" w:space="0" w:color="auto"/>
            </w:tcBorders>
            <w:hideMark/>
          </w:tcPr>
          <w:p w14:paraId="06304FCA" w14:textId="77777777" w:rsidR="007E03BB" w:rsidRPr="007E03BB" w:rsidRDefault="007E03BB" w:rsidP="00FB0BC4">
            <w:pPr>
              <w:jc w:val="both"/>
              <w:rPr>
                <w:lang w:val="es-ES"/>
              </w:rPr>
            </w:pPr>
            <w:r w:rsidRPr="007E03BB">
              <w:rPr>
                <w:lang w:val="es-ES"/>
              </w:rPr>
              <w:t xml:space="preserve">Tiene integraciones básicas a través de </w:t>
            </w:r>
            <w:proofErr w:type="spellStart"/>
            <w:r w:rsidRPr="007E03BB">
              <w:rPr>
                <w:lang w:val="es-ES"/>
              </w:rPr>
              <w:t>power</w:t>
            </w:r>
            <w:proofErr w:type="spellEnd"/>
            <w:r w:rsidRPr="007E03BB">
              <w:rPr>
                <w:lang w:val="es-ES"/>
              </w:rPr>
              <w:t>-ups, aunque algunas están limitadas según el plan.</w:t>
            </w:r>
          </w:p>
        </w:tc>
        <w:tc>
          <w:tcPr>
            <w:tcW w:w="2397" w:type="dxa"/>
            <w:tcBorders>
              <w:top w:val="single" w:sz="4" w:space="0" w:color="auto"/>
              <w:left w:val="single" w:sz="4" w:space="0" w:color="auto"/>
              <w:bottom w:val="single" w:sz="4" w:space="0" w:color="auto"/>
              <w:right w:val="single" w:sz="4" w:space="0" w:color="auto"/>
            </w:tcBorders>
            <w:hideMark/>
          </w:tcPr>
          <w:p w14:paraId="06719BAE" w14:textId="77777777" w:rsidR="007E03BB" w:rsidRPr="007E03BB" w:rsidRDefault="007E03BB" w:rsidP="00FB0BC4">
            <w:pPr>
              <w:jc w:val="both"/>
              <w:rPr>
                <w:lang w:val="es-ES"/>
              </w:rPr>
            </w:pPr>
            <w:r w:rsidRPr="007E03BB">
              <w:rPr>
                <w:lang w:val="es-ES"/>
              </w:rPr>
              <w:t xml:space="preserve">Muy buena integración con herramientas de colaboración como Microsoft </w:t>
            </w:r>
            <w:proofErr w:type="spellStart"/>
            <w:r w:rsidRPr="007E03BB">
              <w:rPr>
                <w:lang w:val="es-ES"/>
              </w:rPr>
              <w:t>Teams</w:t>
            </w:r>
            <w:proofErr w:type="spellEnd"/>
            <w:r w:rsidRPr="007E03BB">
              <w:rPr>
                <w:lang w:val="es-ES"/>
              </w:rPr>
              <w:t xml:space="preserve">, Google </w:t>
            </w:r>
            <w:proofErr w:type="spellStart"/>
            <w:r w:rsidRPr="007E03BB">
              <w:rPr>
                <w:lang w:val="es-ES"/>
              </w:rPr>
              <w:t>Workspace</w:t>
            </w:r>
            <w:proofErr w:type="spellEnd"/>
            <w:r w:rsidRPr="007E03BB">
              <w:rPr>
                <w:lang w:val="es-ES"/>
              </w:rPr>
              <w:t xml:space="preserve">, </w:t>
            </w:r>
            <w:proofErr w:type="spellStart"/>
            <w:r w:rsidRPr="007E03BB">
              <w:rPr>
                <w:lang w:val="es-ES"/>
              </w:rPr>
              <w:t>Slack</w:t>
            </w:r>
            <w:proofErr w:type="spellEnd"/>
            <w:r w:rsidRPr="007E03BB">
              <w:rPr>
                <w:lang w:val="es-ES"/>
              </w:rPr>
              <w:t>, etc. Ideal para trabajo remoto.</w:t>
            </w:r>
          </w:p>
        </w:tc>
      </w:tr>
      <w:tr w:rsidR="007E03BB" w:rsidRPr="007934AC" w14:paraId="685C4F3C" w14:textId="77777777" w:rsidTr="007E03BB">
        <w:trPr>
          <w:trHeight w:val="63"/>
        </w:trPr>
        <w:tc>
          <w:tcPr>
            <w:tcW w:w="2397" w:type="dxa"/>
            <w:tcBorders>
              <w:top w:val="single" w:sz="4" w:space="0" w:color="auto"/>
              <w:left w:val="single" w:sz="4" w:space="0" w:color="auto"/>
              <w:bottom w:val="single" w:sz="4" w:space="0" w:color="auto"/>
              <w:right w:val="single" w:sz="4" w:space="0" w:color="auto"/>
            </w:tcBorders>
            <w:hideMark/>
          </w:tcPr>
          <w:p w14:paraId="4AB0903A" w14:textId="77777777" w:rsidR="007E03BB" w:rsidRPr="007E03BB" w:rsidRDefault="007E03BB" w:rsidP="007E03BB">
            <w:pPr>
              <w:rPr>
                <w:lang w:val="es-ES"/>
              </w:rPr>
            </w:pPr>
            <w:r w:rsidRPr="007E03BB">
              <w:rPr>
                <w:lang w:val="es-ES"/>
              </w:rPr>
              <w:t>Soporte Técnico y Documentación</w:t>
            </w:r>
          </w:p>
        </w:tc>
        <w:tc>
          <w:tcPr>
            <w:tcW w:w="2397" w:type="dxa"/>
            <w:tcBorders>
              <w:top w:val="single" w:sz="4" w:space="0" w:color="auto"/>
              <w:left w:val="single" w:sz="4" w:space="0" w:color="auto"/>
              <w:bottom w:val="single" w:sz="4" w:space="0" w:color="auto"/>
              <w:right w:val="single" w:sz="4" w:space="0" w:color="auto"/>
            </w:tcBorders>
            <w:hideMark/>
          </w:tcPr>
          <w:p w14:paraId="7299CB19" w14:textId="77777777" w:rsidR="007E03BB" w:rsidRPr="007E03BB" w:rsidRDefault="007E03BB" w:rsidP="00FB0BC4">
            <w:pPr>
              <w:jc w:val="both"/>
              <w:rPr>
                <w:lang w:val="es-ES"/>
              </w:rPr>
            </w:pPr>
            <w:r w:rsidRPr="007E03BB">
              <w:rPr>
                <w:lang w:val="es-ES"/>
              </w:rPr>
              <w:t>Ofrece buen soporte técnico y una base de conocimiento extensa. Cuenta con plantillas, videos y comunidad activa.</w:t>
            </w:r>
          </w:p>
        </w:tc>
        <w:tc>
          <w:tcPr>
            <w:tcW w:w="2397" w:type="dxa"/>
            <w:tcBorders>
              <w:top w:val="single" w:sz="4" w:space="0" w:color="auto"/>
              <w:left w:val="single" w:sz="4" w:space="0" w:color="auto"/>
              <w:bottom w:val="single" w:sz="4" w:space="0" w:color="auto"/>
              <w:right w:val="single" w:sz="4" w:space="0" w:color="auto"/>
            </w:tcBorders>
            <w:hideMark/>
          </w:tcPr>
          <w:p w14:paraId="1111699B" w14:textId="77777777" w:rsidR="007E03BB" w:rsidRPr="007E03BB" w:rsidRDefault="007E03BB" w:rsidP="00FB0BC4">
            <w:pPr>
              <w:jc w:val="both"/>
              <w:rPr>
                <w:lang w:val="es-ES"/>
              </w:rPr>
            </w:pPr>
            <w:r w:rsidRPr="007E03BB">
              <w:rPr>
                <w:lang w:val="es-ES"/>
              </w:rPr>
              <w:t xml:space="preserve">Soporte y documentación adecuados, aunque no tan completos como los de </w:t>
            </w:r>
            <w:proofErr w:type="spellStart"/>
            <w:r w:rsidRPr="007E03BB">
              <w:rPr>
                <w:lang w:val="es-ES"/>
              </w:rPr>
              <w:t>ClickUp</w:t>
            </w:r>
            <w:proofErr w:type="spellEnd"/>
            <w:r w:rsidRPr="007E03BB">
              <w:rPr>
                <w:lang w:val="es-ES"/>
              </w:rPr>
              <w:t>. La comunidad también aporta soluciones.</w:t>
            </w:r>
          </w:p>
        </w:tc>
        <w:tc>
          <w:tcPr>
            <w:tcW w:w="2397" w:type="dxa"/>
            <w:tcBorders>
              <w:top w:val="single" w:sz="4" w:space="0" w:color="auto"/>
              <w:left w:val="single" w:sz="4" w:space="0" w:color="auto"/>
              <w:bottom w:val="single" w:sz="4" w:space="0" w:color="auto"/>
              <w:right w:val="single" w:sz="4" w:space="0" w:color="auto"/>
            </w:tcBorders>
            <w:hideMark/>
          </w:tcPr>
          <w:p w14:paraId="640D2BF5" w14:textId="77777777" w:rsidR="007E03BB" w:rsidRPr="007E03BB" w:rsidRDefault="007E03BB" w:rsidP="00FB0BC4">
            <w:pPr>
              <w:jc w:val="both"/>
              <w:rPr>
                <w:lang w:val="es-ES"/>
              </w:rPr>
            </w:pPr>
            <w:r w:rsidRPr="007E03BB">
              <w:rPr>
                <w:lang w:val="es-ES"/>
              </w:rPr>
              <w:t>Excelente documentación y soporte para usuarios. Amplios recursos visuales, tutoriales y foros.</w:t>
            </w:r>
          </w:p>
        </w:tc>
      </w:tr>
    </w:tbl>
    <w:p w14:paraId="3858ACF4" w14:textId="77777777" w:rsidR="007E03BB" w:rsidRPr="007E03BB" w:rsidRDefault="007E03BB" w:rsidP="007E03BB">
      <w:pPr>
        <w:rPr>
          <w:lang w:val="es-ES"/>
        </w:rPr>
      </w:pPr>
    </w:p>
    <w:p w14:paraId="3CEFE5A8" w14:textId="77777777" w:rsidR="007E03BB" w:rsidRPr="007E03BB" w:rsidRDefault="007E03BB" w:rsidP="007E03BB">
      <w:pPr>
        <w:rPr>
          <w:b/>
          <w:bCs/>
          <w:lang w:val="es-ES"/>
        </w:rPr>
      </w:pPr>
      <w:r w:rsidRPr="007E03BB">
        <w:rPr>
          <w:b/>
          <w:bCs/>
          <w:lang w:val="es-ES"/>
        </w:rPr>
        <w:t>Conclusión</w:t>
      </w:r>
    </w:p>
    <w:p w14:paraId="5A4A2FC7" w14:textId="77777777" w:rsidR="007E03BB" w:rsidRPr="007E03BB" w:rsidRDefault="007E03BB" w:rsidP="007E03BB">
      <w:pPr>
        <w:rPr>
          <w:lang w:val="es-ES"/>
        </w:rPr>
      </w:pPr>
      <w:r w:rsidRPr="007E03BB">
        <w:rPr>
          <w:lang w:val="es-ES"/>
        </w:rPr>
        <w:t xml:space="preserve">Tras analizar y comparar las herramientas </w:t>
      </w:r>
      <w:proofErr w:type="spellStart"/>
      <w:r w:rsidRPr="007E03BB">
        <w:rPr>
          <w:lang w:val="es-ES"/>
        </w:rPr>
        <w:t>ClickUp</w:t>
      </w:r>
      <w:proofErr w:type="spellEnd"/>
      <w:r w:rsidRPr="007E03BB">
        <w:rPr>
          <w:lang w:val="es-ES"/>
        </w:rPr>
        <w:t xml:space="preserve">, Trello y Miro en función de criterios clave como funcionalidades, usabilidad, personalización, costos, integración y soporte, se concluye que </w:t>
      </w:r>
      <w:proofErr w:type="spellStart"/>
      <w:r w:rsidRPr="007E03BB">
        <w:rPr>
          <w:lang w:val="es-ES"/>
        </w:rPr>
        <w:t>ClickUp</w:t>
      </w:r>
      <w:proofErr w:type="spellEnd"/>
      <w:r w:rsidRPr="007E03BB">
        <w:rPr>
          <w:lang w:val="es-ES"/>
        </w:rPr>
        <w:t xml:space="preserve"> representa la opción más completa y robusta para equipos que buscan centralizar su gestión de proyectos en una sola </w:t>
      </w:r>
      <w:r w:rsidRPr="007E03BB">
        <w:rPr>
          <w:lang w:val="es-ES"/>
        </w:rPr>
        <w:lastRenderedPageBreak/>
        <w:t>plataforma. Su alto nivel de funcionalidad, personalización y compatibilidad con otras herramientas la hacen ideal para entornos complejos y dinámicos.</w:t>
      </w:r>
    </w:p>
    <w:p w14:paraId="5C6EC2E9" w14:textId="77777777" w:rsidR="007E03BB" w:rsidRDefault="007E03BB" w:rsidP="0029327F">
      <w:pPr>
        <w:rPr>
          <w:lang w:val="es-ES"/>
        </w:rPr>
      </w:pPr>
    </w:p>
    <w:p w14:paraId="315060C2" w14:textId="5959E9AD" w:rsidR="003020A0" w:rsidRPr="00A959E0" w:rsidRDefault="00A959E0" w:rsidP="0029327F">
      <w:pPr>
        <w:rPr>
          <w:b/>
          <w:bCs/>
          <w:lang w:val="es-ES"/>
        </w:rPr>
      </w:pPr>
      <w:r w:rsidRPr="00A959E0">
        <w:rPr>
          <w:b/>
          <w:bCs/>
          <w:lang w:val="es-ES"/>
        </w:rPr>
        <w:t>2. Herramientas para organización y manejo de los entregables</w:t>
      </w:r>
    </w:p>
    <w:tbl>
      <w:tblPr>
        <w:tblStyle w:val="Tablaconcuadrcula"/>
        <w:tblW w:w="9493" w:type="dxa"/>
        <w:tblLook w:val="04A0" w:firstRow="1" w:lastRow="0" w:firstColumn="1" w:lastColumn="0" w:noHBand="0" w:noVBand="1"/>
      </w:tblPr>
      <w:tblGrid>
        <w:gridCol w:w="2248"/>
        <w:gridCol w:w="1400"/>
        <w:gridCol w:w="1121"/>
        <w:gridCol w:w="978"/>
        <w:gridCol w:w="987"/>
        <w:gridCol w:w="550"/>
        <w:gridCol w:w="1655"/>
        <w:gridCol w:w="554"/>
      </w:tblGrid>
      <w:tr w:rsidR="00823265" w:rsidRPr="00823265" w14:paraId="567FF229" w14:textId="77777777" w:rsidTr="00823265">
        <w:trPr>
          <w:trHeight w:val="966"/>
        </w:trPr>
        <w:tc>
          <w:tcPr>
            <w:tcW w:w="2248" w:type="dxa"/>
            <w:tcBorders>
              <w:top w:val="single" w:sz="4" w:space="0" w:color="auto"/>
              <w:left w:val="single" w:sz="4" w:space="0" w:color="auto"/>
              <w:bottom w:val="single" w:sz="4" w:space="0" w:color="auto"/>
              <w:right w:val="single" w:sz="4" w:space="0" w:color="auto"/>
            </w:tcBorders>
            <w:shd w:val="clear" w:color="auto" w:fill="DDDECE"/>
            <w:hideMark/>
          </w:tcPr>
          <w:p w14:paraId="30B43481" w14:textId="77777777" w:rsidR="00823265" w:rsidRPr="00823265" w:rsidRDefault="00823265" w:rsidP="00823265">
            <w:pPr>
              <w:rPr>
                <w:b/>
                <w:bCs/>
                <w:lang w:val="es-419"/>
              </w:rPr>
            </w:pPr>
            <w:r w:rsidRPr="00823265">
              <w:rPr>
                <w:b/>
                <w:bCs/>
                <w:lang w:val="es-419"/>
              </w:rPr>
              <w:t>Criterio</w:t>
            </w:r>
          </w:p>
        </w:tc>
        <w:tc>
          <w:tcPr>
            <w:tcW w:w="1400" w:type="dxa"/>
            <w:tcBorders>
              <w:top w:val="single" w:sz="4" w:space="0" w:color="auto"/>
              <w:left w:val="single" w:sz="4" w:space="0" w:color="auto"/>
              <w:bottom w:val="single" w:sz="4" w:space="0" w:color="auto"/>
              <w:right w:val="single" w:sz="4" w:space="0" w:color="auto"/>
            </w:tcBorders>
            <w:shd w:val="clear" w:color="auto" w:fill="DDDECE"/>
            <w:hideMark/>
          </w:tcPr>
          <w:p w14:paraId="0C4EF961" w14:textId="77777777" w:rsidR="00823265" w:rsidRPr="00823265" w:rsidRDefault="00823265" w:rsidP="00823265">
            <w:pPr>
              <w:rPr>
                <w:b/>
                <w:bCs/>
                <w:lang w:val="es-419"/>
              </w:rPr>
            </w:pPr>
            <w:r w:rsidRPr="00823265">
              <w:rPr>
                <w:b/>
                <w:bCs/>
                <w:lang w:val="es-419"/>
              </w:rPr>
              <w:t>Peso</w:t>
            </w:r>
          </w:p>
        </w:tc>
        <w:tc>
          <w:tcPr>
            <w:tcW w:w="1121" w:type="dxa"/>
            <w:tcBorders>
              <w:top w:val="single" w:sz="4" w:space="0" w:color="auto"/>
              <w:left w:val="single" w:sz="4" w:space="0" w:color="auto"/>
              <w:bottom w:val="single" w:sz="4" w:space="0" w:color="auto"/>
              <w:right w:val="single" w:sz="4" w:space="0" w:color="auto"/>
            </w:tcBorders>
            <w:shd w:val="clear" w:color="auto" w:fill="DDDECE"/>
            <w:hideMark/>
          </w:tcPr>
          <w:p w14:paraId="4CC1C0C6" w14:textId="77777777" w:rsidR="00823265" w:rsidRPr="00823265" w:rsidRDefault="00823265" w:rsidP="00823265">
            <w:pPr>
              <w:rPr>
                <w:b/>
                <w:bCs/>
                <w:lang w:val="es-419"/>
              </w:rPr>
            </w:pPr>
            <w:r w:rsidRPr="00823265">
              <w:rPr>
                <w:b/>
                <w:bCs/>
                <w:lang w:val="es-419"/>
              </w:rPr>
              <w:t>Trello (0-10)</w:t>
            </w:r>
          </w:p>
        </w:tc>
        <w:tc>
          <w:tcPr>
            <w:tcW w:w="978" w:type="dxa"/>
            <w:tcBorders>
              <w:top w:val="single" w:sz="4" w:space="0" w:color="auto"/>
              <w:left w:val="single" w:sz="4" w:space="0" w:color="auto"/>
              <w:bottom w:val="single" w:sz="4" w:space="0" w:color="auto"/>
              <w:right w:val="single" w:sz="4" w:space="0" w:color="auto"/>
            </w:tcBorders>
            <w:shd w:val="clear" w:color="auto" w:fill="DDDECE"/>
            <w:hideMark/>
          </w:tcPr>
          <w:p w14:paraId="400D5128" w14:textId="77777777" w:rsidR="00823265" w:rsidRPr="00823265" w:rsidRDefault="00823265" w:rsidP="00823265">
            <w:pPr>
              <w:rPr>
                <w:b/>
                <w:bCs/>
                <w:lang w:val="es-419"/>
              </w:rPr>
            </w:pPr>
            <w:r w:rsidRPr="00823265">
              <w:rPr>
                <w:b/>
                <w:bCs/>
                <w:lang w:val="es-419"/>
              </w:rPr>
              <w:t>Po</w:t>
            </w:r>
          </w:p>
        </w:tc>
        <w:tc>
          <w:tcPr>
            <w:tcW w:w="987" w:type="dxa"/>
            <w:tcBorders>
              <w:top w:val="single" w:sz="4" w:space="0" w:color="auto"/>
              <w:left w:val="single" w:sz="4" w:space="0" w:color="auto"/>
              <w:bottom w:val="single" w:sz="4" w:space="0" w:color="auto"/>
              <w:right w:val="single" w:sz="4" w:space="0" w:color="auto"/>
            </w:tcBorders>
            <w:shd w:val="clear" w:color="auto" w:fill="DDDECE"/>
            <w:hideMark/>
          </w:tcPr>
          <w:p w14:paraId="59EF5494" w14:textId="77777777" w:rsidR="00823265" w:rsidRPr="00823265" w:rsidRDefault="00823265" w:rsidP="00823265">
            <w:pPr>
              <w:rPr>
                <w:b/>
                <w:bCs/>
                <w:lang w:val="es-419"/>
              </w:rPr>
            </w:pPr>
            <w:r w:rsidRPr="00823265">
              <w:rPr>
                <w:b/>
                <w:bCs/>
                <w:lang w:val="es-419"/>
              </w:rPr>
              <w:t>Jira (0-10)</w:t>
            </w:r>
          </w:p>
        </w:tc>
        <w:tc>
          <w:tcPr>
            <w:tcW w:w="550" w:type="dxa"/>
            <w:tcBorders>
              <w:top w:val="single" w:sz="4" w:space="0" w:color="auto"/>
              <w:left w:val="single" w:sz="4" w:space="0" w:color="auto"/>
              <w:bottom w:val="single" w:sz="4" w:space="0" w:color="auto"/>
              <w:right w:val="single" w:sz="4" w:space="0" w:color="auto"/>
            </w:tcBorders>
            <w:shd w:val="clear" w:color="auto" w:fill="DDDECE"/>
            <w:hideMark/>
          </w:tcPr>
          <w:p w14:paraId="4D8CA4EE" w14:textId="77777777" w:rsidR="00823265" w:rsidRPr="00823265" w:rsidRDefault="00823265" w:rsidP="00823265">
            <w:pPr>
              <w:rPr>
                <w:b/>
                <w:bCs/>
                <w:lang w:val="es-419"/>
              </w:rPr>
            </w:pPr>
            <w:r w:rsidRPr="00823265">
              <w:rPr>
                <w:b/>
                <w:bCs/>
                <w:lang w:val="es-419"/>
              </w:rPr>
              <w:t>Po</w:t>
            </w:r>
          </w:p>
        </w:tc>
        <w:tc>
          <w:tcPr>
            <w:tcW w:w="1655" w:type="dxa"/>
            <w:tcBorders>
              <w:top w:val="single" w:sz="4" w:space="0" w:color="auto"/>
              <w:left w:val="single" w:sz="4" w:space="0" w:color="auto"/>
              <w:bottom w:val="single" w:sz="4" w:space="0" w:color="auto"/>
              <w:right w:val="single" w:sz="4" w:space="0" w:color="auto"/>
            </w:tcBorders>
            <w:shd w:val="clear" w:color="auto" w:fill="DDDECE"/>
            <w:hideMark/>
          </w:tcPr>
          <w:p w14:paraId="27A01F45" w14:textId="77777777" w:rsidR="00823265" w:rsidRPr="00823265" w:rsidRDefault="00823265" w:rsidP="00823265">
            <w:pPr>
              <w:rPr>
                <w:b/>
                <w:bCs/>
                <w:lang w:val="es-419"/>
              </w:rPr>
            </w:pPr>
            <w:r w:rsidRPr="00823265">
              <w:rPr>
                <w:b/>
                <w:bCs/>
                <w:lang w:val="es-419"/>
              </w:rPr>
              <w:t>Google Drive (0-10)</w:t>
            </w:r>
          </w:p>
        </w:tc>
        <w:tc>
          <w:tcPr>
            <w:tcW w:w="554" w:type="dxa"/>
            <w:tcBorders>
              <w:top w:val="single" w:sz="4" w:space="0" w:color="auto"/>
              <w:left w:val="single" w:sz="4" w:space="0" w:color="auto"/>
              <w:bottom w:val="single" w:sz="4" w:space="0" w:color="auto"/>
              <w:right w:val="single" w:sz="4" w:space="0" w:color="auto"/>
            </w:tcBorders>
            <w:shd w:val="clear" w:color="auto" w:fill="DDDECE"/>
            <w:hideMark/>
          </w:tcPr>
          <w:p w14:paraId="44DC679E" w14:textId="77777777" w:rsidR="00823265" w:rsidRPr="00823265" w:rsidRDefault="00823265" w:rsidP="00823265">
            <w:pPr>
              <w:rPr>
                <w:b/>
                <w:bCs/>
                <w:lang w:val="es-419"/>
              </w:rPr>
            </w:pPr>
            <w:r w:rsidRPr="00823265">
              <w:rPr>
                <w:b/>
                <w:bCs/>
                <w:lang w:val="es-419"/>
              </w:rPr>
              <w:t>Po</w:t>
            </w:r>
          </w:p>
        </w:tc>
      </w:tr>
      <w:tr w:rsidR="00823265" w:rsidRPr="00823265" w14:paraId="7730B6B8" w14:textId="77777777" w:rsidTr="00823265">
        <w:trPr>
          <w:trHeight w:val="569"/>
        </w:trPr>
        <w:tc>
          <w:tcPr>
            <w:tcW w:w="2248" w:type="dxa"/>
            <w:tcBorders>
              <w:top w:val="single" w:sz="4" w:space="0" w:color="auto"/>
              <w:left w:val="single" w:sz="4" w:space="0" w:color="auto"/>
              <w:bottom w:val="single" w:sz="4" w:space="0" w:color="auto"/>
              <w:right w:val="single" w:sz="4" w:space="0" w:color="auto"/>
            </w:tcBorders>
            <w:hideMark/>
          </w:tcPr>
          <w:p w14:paraId="0579FFF7" w14:textId="77777777" w:rsidR="00823265" w:rsidRPr="00823265" w:rsidRDefault="00823265" w:rsidP="00823265">
            <w:pPr>
              <w:rPr>
                <w:lang w:val="es-419"/>
              </w:rPr>
            </w:pPr>
            <w:r w:rsidRPr="00823265">
              <w:rPr>
                <w:b/>
                <w:bCs/>
                <w:lang w:val="es-419"/>
              </w:rPr>
              <w:t>Usabilidad +</w:t>
            </w:r>
          </w:p>
        </w:tc>
        <w:tc>
          <w:tcPr>
            <w:tcW w:w="1400" w:type="dxa"/>
            <w:tcBorders>
              <w:top w:val="single" w:sz="4" w:space="0" w:color="auto"/>
              <w:left w:val="single" w:sz="4" w:space="0" w:color="auto"/>
              <w:bottom w:val="single" w:sz="4" w:space="0" w:color="auto"/>
              <w:right w:val="single" w:sz="4" w:space="0" w:color="auto"/>
            </w:tcBorders>
            <w:hideMark/>
          </w:tcPr>
          <w:p w14:paraId="345D5DE1" w14:textId="77777777" w:rsidR="00823265" w:rsidRPr="00823265" w:rsidRDefault="00823265" w:rsidP="00823265">
            <w:pPr>
              <w:rPr>
                <w:lang w:val="es-419"/>
              </w:rPr>
            </w:pPr>
            <w:r w:rsidRPr="00823265">
              <w:rPr>
                <w:lang w:val="es-419"/>
              </w:rPr>
              <w:t>8</w:t>
            </w:r>
          </w:p>
        </w:tc>
        <w:tc>
          <w:tcPr>
            <w:tcW w:w="1121" w:type="dxa"/>
            <w:tcBorders>
              <w:top w:val="single" w:sz="4" w:space="0" w:color="auto"/>
              <w:left w:val="single" w:sz="4" w:space="0" w:color="auto"/>
              <w:bottom w:val="single" w:sz="4" w:space="0" w:color="auto"/>
              <w:right w:val="single" w:sz="4" w:space="0" w:color="auto"/>
            </w:tcBorders>
            <w:hideMark/>
          </w:tcPr>
          <w:p w14:paraId="7CE74E96" w14:textId="77777777" w:rsidR="00823265" w:rsidRPr="00823265" w:rsidRDefault="00823265" w:rsidP="00823265">
            <w:pPr>
              <w:rPr>
                <w:lang w:val="es-419"/>
              </w:rPr>
            </w:pPr>
            <w:r w:rsidRPr="00823265">
              <w:rPr>
                <w:lang w:val="es-419"/>
              </w:rPr>
              <w:t>9</w:t>
            </w:r>
          </w:p>
        </w:tc>
        <w:tc>
          <w:tcPr>
            <w:tcW w:w="978" w:type="dxa"/>
            <w:tcBorders>
              <w:top w:val="single" w:sz="4" w:space="0" w:color="auto"/>
              <w:left w:val="single" w:sz="4" w:space="0" w:color="auto"/>
              <w:bottom w:val="single" w:sz="4" w:space="0" w:color="auto"/>
              <w:right w:val="single" w:sz="4" w:space="0" w:color="auto"/>
            </w:tcBorders>
            <w:hideMark/>
          </w:tcPr>
          <w:p w14:paraId="50BEC621" w14:textId="77777777" w:rsidR="00823265" w:rsidRPr="00823265" w:rsidRDefault="00823265" w:rsidP="00823265">
            <w:pPr>
              <w:rPr>
                <w:lang w:val="es-419"/>
              </w:rPr>
            </w:pPr>
            <w:r w:rsidRPr="00823265">
              <w:rPr>
                <w:lang w:val="es-419"/>
              </w:rPr>
              <w:t>72</w:t>
            </w:r>
          </w:p>
        </w:tc>
        <w:tc>
          <w:tcPr>
            <w:tcW w:w="987" w:type="dxa"/>
            <w:tcBorders>
              <w:top w:val="single" w:sz="4" w:space="0" w:color="auto"/>
              <w:left w:val="single" w:sz="4" w:space="0" w:color="auto"/>
              <w:bottom w:val="single" w:sz="4" w:space="0" w:color="auto"/>
              <w:right w:val="single" w:sz="4" w:space="0" w:color="auto"/>
            </w:tcBorders>
            <w:hideMark/>
          </w:tcPr>
          <w:p w14:paraId="41C3C0B9" w14:textId="77777777" w:rsidR="00823265" w:rsidRPr="00823265" w:rsidRDefault="00823265" w:rsidP="00823265">
            <w:pPr>
              <w:rPr>
                <w:lang w:val="es-419"/>
              </w:rPr>
            </w:pPr>
            <w:r w:rsidRPr="00823265">
              <w:rPr>
                <w:lang w:val="es-419"/>
              </w:rPr>
              <w:t>7</w:t>
            </w:r>
          </w:p>
        </w:tc>
        <w:tc>
          <w:tcPr>
            <w:tcW w:w="550" w:type="dxa"/>
            <w:tcBorders>
              <w:top w:val="single" w:sz="4" w:space="0" w:color="auto"/>
              <w:left w:val="single" w:sz="4" w:space="0" w:color="auto"/>
              <w:bottom w:val="single" w:sz="4" w:space="0" w:color="auto"/>
              <w:right w:val="single" w:sz="4" w:space="0" w:color="auto"/>
            </w:tcBorders>
            <w:hideMark/>
          </w:tcPr>
          <w:p w14:paraId="0DC53FCB" w14:textId="77777777" w:rsidR="00823265" w:rsidRPr="00823265" w:rsidRDefault="00823265" w:rsidP="00823265">
            <w:pPr>
              <w:rPr>
                <w:lang w:val="es-419"/>
              </w:rPr>
            </w:pPr>
            <w:r w:rsidRPr="00823265">
              <w:rPr>
                <w:lang w:val="es-419"/>
              </w:rPr>
              <w:t>56</w:t>
            </w:r>
          </w:p>
        </w:tc>
        <w:tc>
          <w:tcPr>
            <w:tcW w:w="1655" w:type="dxa"/>
            <w:tcBorders>
              <w:top w:val="single" w:sz="4" w:space="0" w:color="auto"/>
              <w:left w:val="single" w:sz="4" w:space="0" w:color="auto"/>
              <w:bottom w:val="single" w:sz="4" w:space="0" w:color="auto"/>
              <w:right w:val="single" w:sz="4" w:space="0" w:color="auto"/>
            </w:tcBorders>
            <w:hideMark/>
          </w:tcPr>
          <w:p w14:paraId="632D0644" w14:textId="77777777" w:rsidR="00823265" w:rsidRPr="00823265" w:rsidRDefault="00823265" w:rsidP="00823265">
            <w:pPr>
              <w:rPr>
                <w:lang w:val="es-419"/>
              </w:rPr>
            </w:pPr>
            <w:r w:rsidRPr="00823265">
              <w:rPr>
                <w:lang w:val="es-419"/>
              </w:rPr>
              <w:t>8</w:t>
            </w:r>
          </w:p>
        </w:tc>
        <w:tc>
          <w:tcPr>
            <w:tcW w:w="554" w:type="dxa"/>
            <w:tcBorders>
              <w:top w:val="single" w:sz="4" w:space="0" w:color="auto"/>
              <w:left w:val="single" w:sz="4" w:space="0" w:color="auto"/>
              <w:bottom w:val="single" w:sz="4" w:space="0" w:color="auto"/>
              <w:right w:val="single" w:sz="4" w:space="0" w:color="auto"/>
            </w:tcBorders>
            <w:hideMark/>
          </w:tcPr>
          <w:p w14:paraId="51564F65" w14:textId="77777777" w:rsidR="00823265" w:rsidRPr="00823265" w:rsidRDefault="00823265" w:rsidP="00823265">
            <w:pPr>
              <w:rPr>
                <w:lang w:val="es-419"/>
              </w:rPr>
            </w:pPr>
            <w:r w:rsidRPr="00823265">
              <w:rPr>
                <w:lang w:val="es-419"/>
              </w:rPr>
              <w:t>64</w:t>
            </w:r>
          </w:p>
        </w:tc>
      </w:tr>
      <w:tr w:rsidR="00823265" w:rsidRPr="00823265" w14:paraId="5121A8F0" w14:textId="77777777" w:rsidTr="00823265">
        <w:trPr>
          <w:trHeight w:val="552"/>
        </w:trPr>
        <w:tc>
          <w:tcPr>
            <w:tcW w:w="2248" w:type="dxa"/>
            <w:tcBorders>
              <w:top w:val="single" w:sz="4" w:space="0" w:color="auto"/>
              <w:left w:val="single" w:sz="4" w:space="0" w:color="auto"/>
              <w:bottom w:val="single" w:sz="4" w:space="0" w:color="auto"/>
              <w:right w:val="single" w:sz="4" w:space="0" w:color="auto"/>
            </w:tcBorders>
            <w:hideMark/>
          </w:tcPr>
          <w:p w14:paraId="22DEB9AA" w14:textId="77777777" w:rsidR="00823265" w:rsidRPr="00823265" w:rsidRDefault="00823265" w:rsidP="00823265">
            <w:pPr>
              <w:rPr>
                <w:lang w:val="es-419"/>
              </w:rPr>
            </w:pPr>
            <w:r w:rsidRPr="00823265">
              <w:rPr>
                <w:b/>
                <w:bCs/>
                <w:lang w:val="es-419"/>
              </w:rPr>
              <w:t>Personalización +</w:t>
            </w:r>
          </w:p>
        </w:tc>
        <w:tc>
          <w:tcPr>
            <w:tcW w:w="1400" w:type="dxa"/>
            <w:tcBorders>
              <w:top w:val="single" w:sz="4" w:space="0" w:color="auto"/>
              <w:left w:val="single" w:sz="4" w:space="0" w:color="auto"/>
              <w:bottom w:val="single" w:sz="4" w:space="0" w:color="auto"/>
              <w:right w:val="single" w:sz="4" w:space="0" w:color="auto"/>
            </w:tcBorders>
            <w:hideMark/>
          </w:tcPr>
          <w:p w14:paraId="55857C4F" w14:textId="77777777" w:rsidR="00823265" w:rsidRPr="00823265" w:rsidRDefault="00823265" w:rsidP="00823265">
            <w:pPr>
              <w:rPr>
                <w:lang w:val="es-419"/>
              </w:rPr>
            </w:pPr>
            <w:r w:rsidRPr="00823265">
              <w:rPr>
                <w:lang w:val="es-419"/>
              </w:rPr>
              <w:t>6</w:t>
            </w:r>
          </w:p>
        </w:tc>
        <w:tc>
          <w:tcPr>
            <w:tcW w:w="1121" w:type="dxa"/>
            <w:tcBorders>
              <w:top w:val="single" w:sz="4" w:space="0" w:color="auto"/>
              <w:left w:val="single" w:sz="4" w:space="0" w:color="auto"/>
              <w:bottom w:val="single" w:sz="4" w:space="0" w:color="auto"/>
              <w:right w:val="single" w:sz="4" w:space="0" w:color="auto"/>
            </w:tcBorders>
            <w:hideMark/>
          </w:tcPr>
          <w:p w14:paraId="7CFEBC76" w14:textId="77777777" w:rsidR="00823265" w:rsidRPr="00823265" w:rsidRDefault="00823265" w:rsidP="00823265">
            <w:pPr>
              <w:rPr>
                <w:lang w:val="es-419"/>
              </w:rPr>
            </w:pPr>
            <w:r w:rsidRPr="00823265">
              <w:rPr>
                <w:lang w:val="es-419"/>
              </w:rPr>
              <w:t>8</w:t>
            </w:r>
          </w:p>
        </w:tc>
        <w:tc>
          <w:tcPr>
            <w:tcW w:w="978" w:type="dxa"/>
            <w:tcBorders>
              <w:top w:val="single" w:sz="4" w:space="0" w:color="auto"/>
              <w:left w:val="single" w:sz="4" w:space="0" w:color="auto"/>
              <w:bottom w:val="single" w:sz="4" w:space="0" w:color="auto"/>
              <w:right w:val="single" w:sz="4" w:space="0" w:color="auto"/>
            </w:tcBorders>
            <w:hideMark/>
          </w:tcPr>
          <w:p w14:paraId="5390EBEF" w14:textId="77777777" w:rsidR="00823265" w:rsidRPr="00823265" w:rsidRDefault="00823265" w:rsidP="00823265">
            <w:pPr>
              <w:rPr>
                <w:lang w:val="es-419"/>
              </w:rPr>
            </w:pPr>
            <w:r w:rsidRPr="00823265">
              <w:rPr>
                <w:lang w:val="es-419"/>
              </w:rPr>
              <w:t>48</w:t>
            </w:r>
          </w:p>
        </w:tc>
        <w:tc>
          <w:tcPr>
            <w:tcW w:w="987" w:type="dxa"/>
            <w:tcBorders>
              <w:top w:val="single" w:sz="4" w:space="0" w:color="auto"/>
              <w:left w:val="single" w:sz="4" w:space="0" w:color="auto"/>
              <w:bottom w:val="single" w:sz="4" w:space="0" w:color="auto"/>
              <w:right w:val="single" w:sz="4" w:space="0" w:color="auto"/>
            </w:tcBorders>
            <w:hideMark/>
          </w:tcPr>
          <w:p w14:paraId="79B80D68" w14:textId="77777777" w:rsidR="00823265" w:rsidRPr="00823265" w:rsidRDefault="00823265" w:rsidP="00823265">
            <w:pPr>
              <w:rPr>
                <w:lang w:val="es-419"/>
              </w:rPr>
            </w:pPr>
            <w:r w:rsidRPr="00823265">
              <w:rPr>
                <w:lang w:val="es-419"/>
              </w:rPr>
              <w:t>9</w:t>
            </w:r>
          </w:p>
        </w:tc>
        <w:tc>
          <w:tcPr>
            <w:tcW w:w="550" w:type="dxa"/>
            <w:tcBorders>
              <w:top w:val="single" w:sz="4" w:space="0" w:color="auto"/>
              <w:left w:val="single" w:sz="4" w:space="0" w:color="auto"/>
              <w:bottom w:val="single" w:sz="4" w:space="0" w:color="auto"/>
              <w:right w:val="single" w:sz="4" w:space="0" w:color="auto"/>
            </w:tcBorders>
            <w:hideMark/>
          </w:tcPr>
          <w:p w14:paraId="24E749F7" w14:textId="77777777" w:rsidR="00823265" w:rsidRPr="00823265" w:rsidRDefault="00823265" w:rsidP="00823265">
            <w:pPr>
              <w:rPr>
                <w:lang w:val="es-419"/>
              </w:rPr>
            </w:pPr>
            <w:r w:rsidRPr="00823265">
              <w:rPr>
                <w:lang w:val="es-419"/>
              </w:rPr>
              <w:t>54</w:t>
            </w:r>
          </w:p>
        </w:tc>
        <w:tc>
          <w:tcPr>
            <w:tcW w:w="1655" w:type="dxa"/>
            <w:tcBorders>
              <w:top w:val="single" w:sz="4" w:space="0" w:color="auto"/>
              <w:left w:val="single" w:sz="4" w:space="0" w:color="auto"/>
              <w:bottom w:val="single" w:sz="4" w:space="0" w:color="auto"/>
              <w:right w:val="single" w:sz="4" w:space="0" w:color="auto"/>
            </w:tcBorders>
            <w:hideMark/>
          </w:tcPr>
          <w:p w14:paraId="580D53E2" w14:textId="77777777" w:rsidR="00823265" w:rsidRPr="00823265" w:rsidRDefault="00823265" w:rsidP="00823265">
            <w:pPr>
              <w:rPr>
                <w:lang w:val="es-419"/>
              </w:rPr>
            </w:pPr>
            <w:r w:rsidRPr="00823265">
              <w:rPr>
                <w:lang w:val="es-419"/>
              </w:rPr>
              <w:t>5</w:t>
            </w:r>
          </w:p>
        </w:tc>
        <w:tc>
          <w:tcPr>
            <w:tcW w:w="554" w:type="dxa"/>
            <w:tcBorders>
              <w:top w:val="single" w:sz="4" w:space="0" w:color="auto"/>
              <w:left w:val="single" w:sz="4" w:space="0" w:color="auto"/>
              <w:bottom w:val="single" w:sz="4" w:space="0" w:color="auto"/>
              <w:right w:val="single" w:sz="4" w:space="0" w:color="auto"/>
            </w:tcBorders>
            <w:hideMark/>
          </w:tcPr>
          <w:p w14:paraId="1257E610" w14:textId="77777777" w:rsidR="00823265" w:rsidRPr="00823265" w:rsidRDefault="00823265" w:rsidP="00823265">
            <w:pPr>
              <w:rPr>
                <w:lang w:val="es-419"/>
              </w:rPr>
            </w:pPr>
            <w:r w:rsidRPr="00823265">
              <w:rPr>
                <w:lang w:val="es-419"/>
              </w:rPr>
              <w:t>30</w:t>
            </w:r>
          </w:p>
        </w:tc>
      </w:tr>
      <w:tr w:rsidR="00823265" w:rsidRPr="00823265" w14:paraId="7D728644" w14:textId="77777777" w:rsidTr="00823265">
        <w:trPr>
          <w:trHeight w:val="569"/>
        </w:trPr>
        <w:tc>
          <w:tcPr>
            <w:tcW w:w="2248" w:type="dxa"/>
            <w:tcBorders>
              <w:top w:val="single" w:sz="4" w:space="0" w:color="auto"/>
              <w:left w:val="single" w:sz="4" w:space="0" w:color="auto"/>
              <w:bottom w:val="single" w:sz="4" w:space="0" w:color="auto"/>
              <w:right w:val="single" w:sz="4" w:space="0" w:color="auto"/>
            </w:tcBorders>
            <w:hideMark/>
          </w:tcPr>
          <w:p w14:paraId="135AD0B6" w14:textId="77777777" w:rsidR="00823265" w:rsidRPr="00823265" w:rsidRDefault="00823265" w:rsidP="00823265">
            <w:pPr>
              <w:rPr>
                <w:lang w:val="es-419"/>
              </w:rPr>
            </w:pPr>
            <w:r w:rsidRPr="00823265">
              <w:rPr>
                <w:b/>
                <w:bCs/>
                <w:lang w:val="es-419"/>
              </w:rPr>
              <w:t>Funcionalidades +</w:t>
            </w:r>
          </w:p>
        </w:tc>
        <w:tc>
          <w:tcPr>
            <w:tcW w:w="1400" w:type="dxa"/>
            <w:tcBorders>
              <w:top w:val="single" w:sz="4" w:space="0" w:color="auto"/>
              <w:left w:val="single" w:sz="4" w:space="0" w:color="auto"/>
              <w:bottom w:val="single" w:sz="4" w:space="0" w:color="auto"/>
              <w:right w:val="single" w:sz="4" w:space="0" w:color="auto"/>
            </w:tcBorders>
            <w:hideMark/>
          </w:tcPr>
          <w:p w14:paraId="1E05A193" w14:textId="77777777" w:rsidR="00823265" w:rsidRPr="00823265" w:rsidRDefault="00823265" w:rsidP="00823265">
            <w:pPr>
              <w:rPr>
                <w:lang w:val="es-419"/>
              </w:rPr>
            </w:pPr>
            <w:r w:rsidRPr="00823265">
              <w:rPr>
                <w:lang w:val="es-419"/>
              </w:rPr>
              <w:t>8</w:t>
            </w:r>
          </w:p>
        </w:tc>
        <w:tc>
          <w:tcPr>
            <w:tcW w:w="1121" w:type="dxa"/>
            <w:tcBorders>
              <w:top w:val="single" w:sz="4" w:space="0" w:color="auto"/>
              <w:left w:val="single" w:sz="4" w:space="0" w:color="auto"/>
              <w:bottom w:val="single" w:sz="4" w:space="0" w:color="auto"/>
              <w:right w:val="single" w:sz="4" w:space="0" w:color="auto"/>
            </w:tcBorders>
            <w:hideMark/>
          </w:tcPr>
          <w:p w14:paraId="59143481" w14:textId="77777777" w:rsidR="00823265" w:rsidRPr="00823265" w:rsidRDefault="00823265" w:rsidP="00823265">
            <w:pPr>
              <w:rPr>
                <w:lang w:val="es-419"/>
              </w:rPr>
            </w:pPr>
            <w:r w:rsidRPr="00823265">
              <w:rPr>
                <w:lang w:val="es-419"/>
              </w:rPr>
              <w:t>7</w:t>
            </w:r>
          </w:p>
        </w:tc>
        <w:tc>
          <w:tcPr>
            <w:tcW w:w="978" w:type="dxa"/>
            <w:tcBorders>
              <w:top w:val="single" w:sz="4" w:space="0" w:color="auto"/>
              <w:left w:val="single" w:sz="4" w:space="0" w:color="auto"/>
              <w:bottom w:val="single" w:sz="4" w:space="0" w:color="auto"/>
              <w:right w:val="single" w:sz="4" w:space="0" w:color="auto"/>
            </w:tcBorders>
            <w:hideMark/>
          </w:tcPr>
          <w:p w14:paraId="772F2A3A" w14:textId="77777777" w:rsidR="00823265" w:rsidRPr="00823265" w:rsidRDefault="00823265" w:rsidP="00823265">
            <w:pPr>
              <w:rPr>
                <w:lang w:val="es-419"/>
              </w:rPr>
            </w:pPr>
            <w:r w:rsidRPr="00823265">
              <w:rPr>
                <w:lang w:val="es-419"/>
              </w:rPr>
              <w:t>56</w:t>
            </w:r>
          </w:p>
        </w:tc>
        <w:tc>
          <w:tcPr>
            <w:tcW w:w="987" w:type="dxa"/>
            <w:tcBorders>
              <w:top w:val="single" w:sz="4" w:space="0" w:color="auto"/>
              <w:left w:val="single" w:sz="4" w:space="0" w:color="auto"/>
              <w:bottom w:val="single" w:sz="4" w:space="0" w:color="auto"/>
              <w:right w:val="single" w:sz="4" w:space="0" w:color="auto"/>
            </w:tcBorders>
            <w:hideMark/>
          </w:tcPr>
          <w:p w14:paraId="6773EC74" w14:textId="77777777" w:rsidR="00823265" w:rsidRPr="00823265" w:rsidRDefault="00823265" w:rsidP="00823265">
            <w:pPr>
              <w:rPr>
                <w:lang w:val="es-419"/>
              </w:rPr>
            </w:pPr>
            <w:r w:rsidRPr="00823265">
              <w:rPr>
                <w:lang w:val="es-419"/>
              </w:rPr>
              <w:t>9</w:t>
            </w:r>
          </w:p>
        </w:tc>
        <w:tc>
          <w:tcPr>
            <w:tcW w:w="550" w:type="dxa"/>
            <w:tcBorders>
              <w:top w:val="single" w:sz="4" w:space="0" w:color="auto"/>
              <w:left w:val="single" w:sz="4" w:space="0" w:color="auto"/>
              <w:bottom w:val="single" w:sz="4" w:space="0" w:color="auto"/>
              <w:right w:val="single" w:sz="4" w:space="0" w:color="auto"/>
            </w:tcBorders>
            <w:hideMark/>
          </w:tcPr>
          <w:p w14:paraId="654301DE" w14:textId="77777777" w:rsidR="00823265" w:rsidRPr="00823265" w:rsidRDefault="00823265" w:rsidP="00823265">
            <w:pPr>
              <w:rPr>
                <w:lang w:val="es-419"/>
              </w:rPr>
            </w:pPr>
            <w:r w:rsidRPr="00823265">
              <w:rPr>
                <w:lang w:val="es-419"/>
              </w:rPr>
              <w:t>72</w:t>
            </w:r>
          </w:p>
        </w:tc>
        <w:tc>
          <w:tcPr>
            <w:tcW w:w="1655" w:type="dxa"/>
            <w:tcBorders>
              <w:top w:val="single" w:sz="4" w:space="0" w:color="auto"/>
              <w:left w:val="single" w:sz="4" w:space="0" w:color="auto"/>
              <w:bottom w:val="single" w:sz="4" w:space="0" w:color="auto"/>
              <w:right w:val="single" w:sz="4" w:space="0" w:color="auto"/>
            </w:tcBorders>
            <w:hideMark/>
          </w:tcPr>
          <w:p w14:paraId="56AB98C9" w14:textId="77777777" w:rsidR="00823265" w:rsidRPr="00823265" w:rsidRDefault="00823265" w:rsidP="00823265">
            <w:pPr>
              <w:rPr>
                <w:lang w:val="es-419"/>
              </w:rPr>
            </w:pPr>
            <w:r w:rsidRPr="00823265">
              <w:rPr>
                <w:lang w:val="es-419"/>
              </w:rPr>
              <w:t>6</w:t>
            </w:r>
          </w:p>
        </w:tc>
        <w:tc>
          <w:tcPr>
            <w:tcW w:w="554" w:type="dxa"/>
            <w:tcBorders>
              <w:top w:val="single" w:sz="4" w:space="0" w:color="auto"/>
              <w:left w:val="single" w:sz="4" w:space="0" w:color="auto"/>
              <w:bottom w:val="single" w:sz="4" w:space="0" w:color="auto"/>
              <w:right w:val="single" w:sz="4" w:space="0" w:color="auto"/>
            </w:tcBorders>
            <w:hideMark/>
          </w:tcPr>
          <w:p w14:paraId="10112985" w14:textId="77777777" w:rsidR="00823265" w:rsidRPr="00823265" w:rsidRDefault="00823265" w:rsidP="00823265">
            <w:pPr>
              <w:rPr>
                <w:lang w:val="es-419"/>
              </w:rPr>
            </w:pPr>
            <w:r w:rsidRPr="00823265">
              <w:rPr>
                <w:lang w:val="es-419"/>
              </w:rPr>
              <w:t>48</w:t>
            </w:r>
          </w:p>
        </w:tc>
      </w:tr>
      <w:tr w:rsidR="00823265" w:rsidRPr="00823265" w14:paraId="551E8322" w14:textId="77777777" w:rsidTr="00823265">
        <w:trPr>
          <w:trHeight w:val="569"/>
        </w:trPr>
        <w:tc>
          <w:tcPr>
            <w:tcW w:w="2248" w:type="dxa"/>
            <w:tcBorders>
              <w:top w:val="single" w:sz="4" w:space="0" w:color="auto"/>
              <w:left w:val="single" w:sz="4" w:space="0" w:color="auto"/>
              <w:bottom w:val="single" w:sz="4" w:space="0" w:color="auto"/>
              <w:right w:val="single" w:sz="4" w:space="0" w:color="auto"/>
            </w:tcBorders>
            <w:hideMark/>
          </w:tcPr>
          <w:p w14:paraId="2D95CC53" w14:textId="77777777" w:rsidR="00823265" w:rsidRPr="00823265" w:rsidRDefault="00823265" w:rsidP="00823265">
            <w:pPr>
              <w:rPr>
                <w:lang w:val="es-419"/>
              </w:rPr>
            </w:pPr>
            <w:r w:rsidRPr="00823265">
              <w:rPr>
                <w:b/>
                <w:bCs/>
                <w:lang w:val="es-419"/>
              </w:rPr>
              <w:t>Costo -</w:t>
            </w:r>
          </w:p>
        </w:tc>
        <w:tc>
          <w:tcPr>
            <w:tcW w:w="1400" w:type="dxa"/>
            <w:tcBorders>
              <w:top w:val="single" w:sz="4" w:space="0" w:color="auto"/>
              <w:left w:val="single" w:sz="4" w:space="0" w:color="auto"/>
              <w:bottom w:val="single" w:sz="4" w:space="0" w:color="auto"/>
              <w:right w:val="single" w:sz="4" w:space="0" w:color="auto"/>
            </w:tcBorders>
            <w:hideMark/>
          </w:tcPr>
          <w:p w14:paraId="66CC5C19" w14:textId="77777777" w:rsidR="00823265" w:rsidRPr="00823265" w:rsidRDefault="00823265" w:rsidP="00823265">
            <w:pPr>
              <w:rPr>
                <w:lang w:val="es-419"/>
              </w:rPr>
            </w:pPr>
            <w:r w:rsidRPr="00823265">
              <w:rPr>
                <w:lang w:val="es-419"/>
              </w:rPr>
              <w:t>5</w:t>
            </w:r>
          </w:p>
        </w:tc>
        <w:tc>
          <w:tcPr>
            <w:tcW w:w="1121" w:type="dxa"/>
            <w:tcBorders>
              <w:top w:val="single" w:sz="4" w:space="0" w:color="auto"/>
              <w:left w:val="single" w:sz="4" w:space="0" w:color="auto"/>
              <w:bottom w:val="single" w:sz="4" w:space="0" w:color="auto"/>
              <w:right w:val="single" w:sz="4" w:space="0" w:color="auto"/>
            </w:tcBorders>
            <w:hideMark/>
          </w:tcPr>
          <w:p w14:paraId="48F62404" w14:textId="77777777" w:rsidR="00823265" w:rsidRPr="00823265" w:rsidRDefault="00823265" w:rsidP="00823265">
            <w:pPr>
              <w:rPr>
                <w:lang w:val="es-419"/>
              </w:rPr>
            </w:pPr>
            <w:r w:rsidRPr="00823265">
              <w:rPr>
                <w:lang w:val="es-419"/>
              </w:rPr>
              <w:t>10</w:t>
            </w:r>
          </w:p>
        </w:tc>
        <w:tc>
          <w:tcPr>
            <w:tcW w:w="978" w:type="dxa"/>
            <w:tcBorders>
              <w:top w:val="single" w:sz="4" w:space="0" w:color="auto"/>
              <w:left w:val="single" w:sz="4" w:space="0" w:color="auto"/>
              <w:bottom w:val="single" w:sz="4" w:space="0" w:color="auto"/>
              <w:right w:val="single" w:sz="4" w:space="0" w:color="auto"/>
            </w:tcBorders>
            <w:hideMark/>
          </w:tcPr>
          <w:p w14:paraId="25D08DBD" w14:textId="77777777" w:rsidR="00823265" w:rsidRPr="00823265" w:rsidRDefault="00823265" w:rsidP="00823265">
            <w:pPr>
              <w:rPr>
                <w:lang w:val="es-419"/>
              </w:rPr>
            </w:pPr>
            <w:r w:rsidRPr="00823265">
              <w:rPr>
                <w:lang w:val="es-419"/>
              </w:rPr>
              <w:t>-50</w:t>
            </w:r>
          </w:p>
        </w:tc>
        <w:tc>
          <w:tcPr>
            <w:tcW w:w="987" w:type="dxa"/>
            <w:tcBorders>
              <w:top w:val="single" w:sz="4" w:space="0" w:color="auto"/>
              <w:left w:val="single" w:sz="4" w:space="0" w:color="auto"/>
              <w:bottom w:val="single" w:sz="4" w:space="0" w:color="auto"/>
              <w:right w:val="single" w:sz="4" w:space="0" w:color="auto"/>
            </w:tcBorders>
            <w:hideMark/>
          </w:tcPr>
          <w:p w14:paraId="4CDA4ECC" w14:textId="77777777" w:rsidR="00823265" w:rsidRPr="00823265" w:rsidRDefault="00823265" w:rsidP="00823265">
            <w:pPr>
              <w:rPr>
                <w:lang w:val="es-419"/>
              </w:rPr>
            </w:pPr>
            <w:r w:rsidRPr="00823265">
              <w:rPr>
                <w:lang w:val="es-419"/>
              </w:rPr>
              <w:t>6</w:t>
            </w:r>
          </w:p>
        </w:tc>
        <w:tc>
          <w:tcPr>
            <w:tcW w:w="550" w:type="dxa"/>
            <w:tcBorders>
              <w:top w:val="single" w:sz="4" w:space="0" w:color="auto"/>
              <w:left w:val="single" w:sz="4" w:space="0" w:color="auto"/>
              <w:bottom w:val="single" w:sz="4" w:space="0" w:color="auto"/>
              <w:right w:val="single" w:sz="4" w:space="0" w:color="auto"/>
            </w:tcBorders>
            <w:hideMark/>
          </w:tcPr>
          <w:p w14:paraId="6E0DB85B" w14:textId="77777777" w:rsidR="00823265" w:rsidRPr="00823265" w:rsidRDefault="00823265" w:rsidP="00823265">
            <w:pPr>
              <w:rPr>
                <w:lang w:val="es-419"/>
              </w:rPr>
            </w:pPr>
            <w:r w:rsidRPr="00823265">
              <w:rPr>
                <w:lang w:val="es-419"/>
              </w:rPr>
              <w:t>-30</w:t>
            </w:r>
          </w:p>
        </w:tc>
        <w:tc>
          <w:tcPr>
            <w:tcW w:w="1655" w:type="dxa"/>
            <w:tcBorders>
              <w:top w:val="single" w:sz="4" w:space="0" w:color="auto"/>
              <w:left w:val="single" w:sz="4" w:space="0" w:color="auto"/>
              <w:bottom w:val="single" w:sz="4" w:space="0" w:color="auto"/>
              <w:right w:val="single" w:sz="4" w:space="0" w:color="auto"/>
            </w:tcBorders>
            <w:hideMark/>
          </w:tcPr>
          <w:p w14:paraId="1F666981" w14:textId="77777777" w:rsidR="00823265" w:rsidRPr="00823265" w:rsidRDefault="00823265" w:rsidP="00823265">
            <w:pPr>
              <w:rPr>
                <w:lang w:val="es-419"/>
              </w:rPr>
            </w:pPr>
            <w:r w:rsidRPr="00823265">
              <w:rPr>
                <w:lang w:val="es-419"/>
              </w:rPr>
              <w:t>9</w:t>
            </w:r>
          </w:p>
        </w:tc>
        <w:tc>
          <w:tcPr>
            <w:tcW w:w="554" w:type="dxa"/>
            <w:tcBorders>
              <w:top w:val="single" w:sz="4" w:space="0" w:color="auto"/>
              <w:left w:val="single" w:sz="4" w:space="0" w:color="auto"/>
              <w:bottom w:val="single" w:sz="4" w:space="0" w:color="auto"/>
              <w:right w:val="single" w:sz="4" w:space="0" w:color="auto"/>
            </w:tcBorders>
            <w:hideMark/>
          </w:tcPr>
          <w:p w14:paraId="36EA49D0" w14:textId="77777777" w:rsidR="00823265" w:rsidRPr="00823265" w:rsidRDefault="00823265" w:rsidP="00823265">
            <w:pPr>
              <w:rPr>
                <w:lang w:val="es-419"/>
              </w:rPr>
            </w:pPr>
            <w:r w:rsidRPr="00823265">
              <w:rPr>
                <w:lang w:val="es-419"/>
              </w:rPr>
              <w:t>-45</w:t>
            </w:r>
          </w:p>
        </w:tc>
      </w:tr>
      <w:tr w:rsidR="00823265" w:rsidRPr="00823265" w14:paraId="6D1DC51A" w14:textId="77777777" w:rsidTr="00823265">
        <w:trPr>
          <w:trHeight w:val="966"/>
        </w:trPr>
        <w:tc>
          <w:tcPr>
            <w:tcW w:w="2248" w:type="dxa"/>
            <w:tcBorders>
              <w:top w:val="single" w:sz="4" w:space="0" w:color="auto"/>
              <w:left w:val="single" w:sz="4" w:space="0" w:color="auto"/>
              <w:bottom w:val="single" w:sz="4" w:space="0" w:color="auto"/>
              <w:right w:val="single" w:sz="4" w:space="0" w:color="auto"/>
            </w:tcBorders>
            <w:hideMark/>
          </w:tcPr>
          <w:p w14:paraId="0E998FA3" w14:textId="77777777" w:rsidR="00823265" w:rsidRPr="00823265" w:rsidRDefault="00823265" w:rsidP="00823265">
            <w:pPr>
              <w:rPr>
                <w:lang w:val="es-419"/>
              </w:rPr>
            </w:pPr>
            <w:r w:rsidRPr="00823265">
              <w:rPr>
                <w:b/>
                <w:bCs/>
                <w:lang w:val="es-419"/>
              </w:rPr>
              <w:t>Integración y Compatibilidad +</w:t>
            </w:r>
          </w:p>
        </w:tc>
        <w:tc>
          <w:tcPr>
            <w:tcW w:w="1400" w:type="dxa"/>
            <w:tcBorders>
              <w:top w:val="single" w:sz="4" w:space="0" w:color="auto"/>
              <w:left w:val="single" w:sz="4" w:space="0" w:color="auto"/>
              <w:bottom w:val="single" w:sz="4" w:space="0" w:color="auto"/>
              <w:right w:val="single" w:sz="4" w:space="0" w:color="auto"/>
            </w:tcBorders>
            <w:hideMark/>
          </w:tcPr>
          <w:p w14:paraId="3428235A" w14:textId="77777777" w:rsidR="00823265" w:rsidRPr="00823265" w:rsidRDefault="00823265" w:rsidP="00823265">
            <w:pPr>
              <w:rPr>
                <w:lang w:val="es-419"/>
              </w:rPr>
            </w:pPr>
            <w:r w:rsidRPr="00823265">
              <w:rPr>
                <w:lang w:val="es-419"/>
              </w:rPr>
              <w:t>6</w:t>
            </w:r>
          </w:p>
        </w:tc>
        <w:tc>
          <w:tcPr>
            <w:tcW w:w="1121" w:type="dxa"/>
            <w:tcBorders>
              <w:top w:val="single" w:sz="4" w:space="0" w:color="auto"/>
              <w:left w:val="single" w:sz="4" w:space="0" w:color="auto"/>
              <w:bottom w:val="single" w:sz="4" w:space="0" w:color="auto"/>
              <w:right w:val="single" w:sz="4" w:space="0" w:color="auto"/>
            </w:tcBorders>
            <w:hideMark/>
          </w:tcPr>
          <w:p w14:paraId="02E103F3" w14:textId="77777777" w:rsidR="00823265" w:rsidRPr="00823265" w:rsidRDefault="00823265" w:rsidP="00823265">
            <w:pPr>
              <w:rPr>
                <w:lang w:val="es-419"/>
              </w:rPr>
            </w:pPr>
            <w:r w:rsidRPr="00823265">
              <w:rPr>
                <w:lang w:val="es-419"/>
              </w:rPr>
              <w:t>8</w:t>
            </w:r>
          </w:p>
        </w:tc>
        <w:tc>
          <w:tcPr>
            <w:tcW w:w="978" w:type="dxa"/>
            <w:tcBorders>
              <w:top w:val="single" w:sz="4" w:space="0" w:color="auto"/>
              <w:left w:val="single" w:sz="4" w:space="0" w:color="auto"/>
              <w:bottom w:val="single" w:sz="4" w:space="0" w:color="auto"/>
              <w:right w:val="single" w:sz="4" w:space="0" w:color="auto"/>
            </w:tcBorders>
            <w:hideMark/>
          </w:tcPr>
          <w:p w14:paraId="0D612300" w14:textId="77777777" w:rsidR="00823265" w:rsidRPr="00823265" w:rsidRDefault="00823265" w:rsidP="00823265">
            <w:pPr>
              <w:rPr>
                <w:lang w:val="es-419"/>
              </w:rPr>
            </w:pPr>
            <w:r w:rsidRPr="00823265">
              <w:rPr>
                <w:lang w:val="es-419"/>
              </w:rPr>
              <w:t>48</w:t>
            </w:r>
          </w:p>
        </w:tc>
        <w:tc>
          <w:tcPr>
            <w:tcW w:w="987" w:type="dxa"/>
            <w:tcBorders>
              <w:top w:val="single" w:sz="4" w:space="0" w:color="auto"/>
              <w:left w:val="single" w:sz="4" w:space="0" w:color="auto"/>
              <w:bottom w:val="single" w:sz="4" w:space="0" w:color="auto"/>
              <w:right w:val="single" w:sz="4" w:space="0" w:color="auto"/>
            </w:tcBorders>
            <w:hideMark/>
          </w:tcPr>
          <w:p w14:paraId="62886070" w14:textId="77777777" w:rsidR="00823265" w:rsidRPr="00823265" w:rsidRDefault="00823265" w:rsidP="00823265">
            <w:pPr>
              <w:rPr>
                <w:lang w:val="es-419"/>
              </w:rPr>
            </w:pPr>
            <w:r w:rsidRPr="00823265">
              <w:rPr>
                <w:lang w:val="es-419"/>
              </w:rPr>
              <w:t>9</w:t>
            </w:r>
          </w:p>
        </w:tc>
        <w:tc>
          <w:tcPr>
            <w:tcW w:w="550" w:type="dxa"/>
            <w:tcBorders>
              <w:top w:val="single" w:sz="4" w:space="0" w:color="auto"/>
              <w:left w:val="single" w:sz="4" w:space="0" w:color="auto"/>
              <w:bottom w:val="single" w:sz="4" w:space="0" w:color="auto"/>
              <w:right w:val="single" w:sz="4" w:space="0" w:color="auto"/>
            </w:tcBorders>
            <w:hideMark/>
          </w:tcPr>
          <w:p w14:paraId="24E88454" w14:textId="77777777" w:rsidR="00823265" w:rsidRPr="00823265" w:rsidRDefault="00823265" w:rsidP="00823265">
            <w:pPr>
              <w:rPr>
                <w:lang w:val="es-419"/>
              </w:rPr>
            </w:pPr>
            <w:r w:rsidRPr="00823265">
              <w:rPr>
                <w:lang w:val="es-419"/>
              </w:rPr>
              <w:t>54</w:t>
            </w:r>
          </w:p>
        </w:tc>
        <w:tc>
          <w:tcPr>
            <w:tcW w:w="1655" w:type="dxa"/>
            <w:tcBorders>
              <w:top w:val="single" w:sz="4" w:space="0" w:color="auto"/>
              <w:left w:val="single" w:sz="4" w:space="0" w:color="auto"/>
              <w:bottom w:val="single" w:sz="4" w:space="0" w:color="auto"/>
              <w:right w:val="single" w:sz="4" w:space="0" w:color="auto"/>
            </w:tcBorders>
            <w:hideMark/>
          </w:tcPr>
          <w:p w14:paraId="0729439D" w14:textId="77777777" w:rsidR="00823265" w:rsidRPr="00823265" w:rsidRDefault="00823265" w:rsidP="00823265">
            <w:pPr>
              <w:rPr>
                <w:lang w:val="es-419"/>
              </w:rPr>
            </w:pPr>
            <w:r w:rsidRPr="00823265">
              <w:rPr>
                <w:lang w:val="es-419"/>
              </w:rPr>
              <w:t>9</w:t>
            </w:r>
          </w:p>
        </w:tc>
        <w:tc>
          <w:tcPr>
            <w:tcW w:w="554" w:type="dxa"/>
            <w:tcBorders>
              <w:top w:val="single" w:sz="4" w:space="0" w:color="auto"/>
              <w:left w:val="single" w:sz="4" w:space="0" w:color="auto"/>
              <w:bottom w:val="single" w:sz="4" w:space="0" w:color="auto"/>
              <w:right w:val="single" w:sz="4" w:space="0" w:color="auto"/>
            </w:tcBorders>
            <w:hideMark/>
          </w:tcPr>
          <w:p w14:paraId="5513A13F" w14:textId="77777777" w:rsidR="00823265" w:rsidRPr="00823265" w:rsidRDefault="00823265" w:rsidP="00823265">
            <w:pPr>
              <w:rPr>
                <w:lang w:val="es-419"/>
              </w:rPr>
            </w:pPr>
            <w:r w:rsidRPr="00823265">
              <w:rPr>
                <w:lang w:val="es-419"/>
              </w:rPr>
              <w:t>54</w:t>
            </w:r>
          </w:p>
        </w:tc>
      </w:tr>
      <w:tr w:rsidR="00823265" w:rsidRPr="00823265" w14:paraId="52C002C7" w14:textId="77777777" w:rsidTr="00823265">
        <w:trPr>
          <w:trHeight w:val="966"/>
        </w:trPr>
        <w:tc>
          <w:tcPr>
            <w:tcW w:w="2248" w:type="dxa"/>
            <w:tcBorders>
              <w:top w:val="single" w:sz="4" w:space="0" w:color="auto"/>
              <w:left w:val="single" w:sz="4" w:space="0" w:color="auto"/>
              <w:bottom w:val="single" w:sz="4" w:space="0" w:color="auto"/>
              <w:right w:val="single" w:sz="4" w:space="0" w:color="auto"/>
            </w:tcBorders>
            <w:hideMark/>
          </w:tcPr>
          <w:p w14:paraId="2A1F60C5" w14:textId="77777777" w:rsidR="00823265" w:rsidRPr="00823265" w:rsidRDefault="00823265" w:rsidP="00823265">
            <w:pPr>
              <w:rPr>
                <w:lang w:val="es-419"/>
              </w:rPr>
            </w:pPr>
            <w:r w:rsidRPr="00823265">
              <w:rPr>
                <w:b/>
                <w:bCs/>
                <w:lang w:val="es-419"/>
              </w:rPr>
              <w:t>Soporte Técnico y Documentación</w:t>
            </w:r>
          </w:p>
        </w:tc>
        <w:tc>
          <w:tcPr>
            <w:tcW w:w="1400" w:type="dxa"/>
            <w:tcBorders>
              <w:top w:val="single" w:sz="4" w:space="0" w:color="auto"/>
              <w:left w:val="single" w:sz="4" w:space="0" w:color="auto"/>
              <w:bottom w:val="single" w:sz="4" w:space="0" w:color="auto"/>
              <w:right w:val="single" w:sz="4" w:space="0" w:color="auto"/>
            </w:tcBorders>
            <w:hideMark/>
          </w:tcPr>
          <w:p w14:paraId="10D035D1" w14:textId="77777777" w:rsidR="00823265" w:rsidRPr="00823265" w:rsidRDefault="00823265" w:rsidP="00823265">
            <w:pPr>
              <w:rPr>
                <w:lang w:val="es-419"/>
              </w:rPr>
            </w:pPr>
            <w:r w:rsidRPr="00823265">
              <w:rPr>
                <w:lang w:val="es-419"/>
              </w:rPr>
              <w:t>4</w:t>
            </w:r>
          </w:p>
        </w:tc>
        <w:tc>
          <w:tcPr>
            <w:tcW w:w="1121" w:type="dxa"/>
            <w:tcBorders>
              <w:top w:val="single" w:sz="4" w:space="0" w:color="auto"/>
              <w:left w:val="single" w:sz="4" w:space="0" w:color="auto"/>
              <w:bottom w:val="single" w:sz="4" w:space="0" w:color="auto"/>
              <w:right w:val="single" w:sz="4" w:space="0" w:color="auto"/>
            </w:tcBorders>
            <w:hideMark/>
          </w:tcPr>
          <w:p w14:paraId="1EAD5B02" w14:textId="77777777" w:rsidR="00823265" w:rsidRPr="00823265" w:rsidRDefault="00823265" w:rsidP="00823265">
            <w:pPr>
              <w:rPr>
                <w:lang w:val="es-419"/>
              </w:rPr>
            </w:pPr>
            <w:r w:rsidRPr="00823265">
              <w:rPr>
                <w:lang w:val="es-419"/>
              </w:rPr>
              <w:t>7</w:t>
            </w:r>
          </w:p>
        </w:tc>
        <w:tc>
          <w:tcPr>
            <w:tcW w:w="978" w:type="dxa"/>
            <w:tcBorders>
              <w:top w:val="single" w:sz="4" w:space="0" w:color="auto"/>
              <w:left w:val="single" w:sz="4" w:space="0" w:color="auto"/>
              <w:bottom w:val="single" w:sz="4" w:space="0" w:color="auto"/>
              <w:right w:val="single" w:sz="4" w:space="0" w:color="auto"/>
            </w:tcBorders>
            <w:hideMark/>
          </w:tcPr>
          <w:p w14:paraId="7B892B86" w14:textId="77777777" w:rsidR="00823265" w:rsidRPr="00823265" w:rsidRDefault="00823265" w:rsidP="00823265">
            <w:pPr>
              <w:rPr>
                <w:lang w:val="es-419"/>
              </w:rPr>
            </w:pPr>
            <w:r w:rsidRPr="00823265">
              <w:rPr>
                <w:lang w:val="es-419"/>
              </w:rPr>
              <w:t>28</w:t>
            </w:r>
          </w:p>
        </w:tc>
        <w:tc>
          <w:tcPr>
            <w:tcW w:w="987" w:type="dxa"/>
            <w:tcBorders>
              <w:top w:val="single" w:sz="4" w:space="0" w:color="auto"/>
              <w:left w:val="single" w:sz="4" w:space="0" w:color="auto"/>
              <w:bottom w:val="single" w:sz="4" w:space="0" w:color="auto"/>
              <w:right w:val="single" w:sz="4" w:space="0" w:color="auto"/>
            </w:tcBorders>
            <w:hideMark/>
          </w:tcPr>
          <w:p w14:paraId="58579EAD" w14:textId="77777777" w:rsidR="00823265" w:rsidRPr="00823265" w:rsidRDefault="00823265" w:rsidP="00823265">
            <w:pPr>
              <w:rPr>
                <w:lang w:val="es-419"/>
              </w:rPr>
            </w:pPr>
            <w:r w:rsidRPr="00823265">
              <w:rPr>
                <w:lang w:val="es-419"/>
              </w:rPr>
              <w:t>8</w:t>
            </w:r>
          </w:p>
        </w:tc>
        <w:tc>
          <w:tcPr>
            <w:tcW w:w="550" w:type="dxa"/>
            <w:tcBorders>
              <w:top w:val="single" w:sz="4" w:space="0" w:color="auto"/>
              <w:left w:val="single" w:sz="4" w:space="0" w:color="auto"/>
              <w:bottom w:val="single" w:sz="4" w:space="0" w:color="auto"/>
              <w:right w:val="single" w:sz="4" w:space="0" w:color="auto"/>
            </w:tcBorders>
            <w:hideMark/>
          </w:tcPr>
          <w:p w14:paraId="346F3B60" w14:textId="77777777" w:rsidR="00823265" w:rsidRPr="00823265" w:rsidRDefault="00823265" w:rsidP="00823265">
            <w:pPr>
              <w:rPr>
                <w:lang w:val="es-419"/>
              </w:rPr>
            </w:pPr>
            <w:r w:rsidRPr="00823265">
              <w:rPr>
                <w:lang w:val="es-419"/>
              </w:rPr>
              <w:t>32</w:t>
            </w:r>
          </w:p>
        </w:tc>
        <w:tc>
          <w:tcPr>
            <w:tcW w:w="1655" w:type="dxa"/>
            <w:tcBorders>
              <w:top w:val="single" w:sz="4" w:space="0" w:color="auto"/>
              <w:left w:val="single" w:sz="4" w:space="0" w:color="auto"/>
              <w:bottom w:val="single" w:sz="4" w:space="0" w:color="auto"/>
              <w:right w:val="single" w:sz="4" w:space="0" w:color="auto"/>
            </w:tcBorders>
            <w:hideMark/>
          </w:tcPr>
          <w:p w14:paraId="2A459443" w14:textId="77777777" w:rsidR="00823265" w:rsidRPr="00823265" w:rsidRDefault="00823265" w:rsidP="00823265">
            <w:pPr>
              <w:rPr>
                <w:lang w:val="es-419"/>
              </w:rPr>
            </w:pPr>
            <w:r w:rsidRPr="00823265">
              <w:rPr>
                <w:lang w:val="es-419"/>
              </w:rPr>
              <w:t>8</w:t>
            </w:r>
          </w:p>
        </w:tc>
        <w:tc>
          <w:tcPr>
            <w:tcW w:w="554" w:type="dxa"/>
            <w:tcBorders>
              <w:top w:val="single" w:sz="4" w:space="0" w:color="auto"/>
              <w:left w:val="single" w:sz="4" w:space="0" w:color="auto"/>
              <w:bottom w:val="single" w:sz="4" w:space="0" w:color="auto"/>
              <w:right w:val="single" w:sz="4" w:space="0" w:color="auto"/>
            </w:tcBorders>
            <w:hideMark/>
          </w:tcPr>
          <w:p w14:paraId="4A55A5A2" w14:textId="77777777" w:rsidR="00823265" w:rsidRPr="00823265" w:rsidRDefault="00823265" w:rsidP="00823265">
            <w:pPr>
              <w:rPr>
                <w:lang w:val="es-419"/>
              </w:rPr>
            </w:pPr>
            <w:r w:rsidRPr="00823265">
              <w:rPr>
                <w:lang w:val="es-419"/>
              </w:rPr>
              <w:t>32</w:t>
            </w:r>
          </w:p>
        </w:tc>
      </w:tr>
      <w:tr w:rsidR="00823265" w:rsidRPr="00823265" w14:paraId="1B5C04DE" w14:textId="77777777" w:rsidTr="00823265">
        <w:trPr>
          <w:trHeight w:val="305"/>
        </w:trPr>
        <w:tc>
          <w:tcPr>
            <w:tcW w:w="3648" w:type="dxa"/>
            <w:gridSpan w:val="2"/>
            <w:tcBorders>
              <w:top w:val="single" w:sz="4" w:space="0" w:color="auto"/>
              <w:left w:val="single" w:sz="4" w:space="0" w:color="auto"/>
              <w:bottom w:val="single" w:sz="4" w:space="0" w:color="auto"/>
              <w:right w:val="single" w:sz="4" w:space="0" w:color="auto"/>
            </w:tcBorders>
            <w:hideMark/>
          </w:tcPr>
          <w:p w14:paraId="2B377EB6" w14:textId="74784D8F" w:rsidR="00823265" w:rsidRPr="00823265" w:rsidRDefault="00823265" w:rsidP="00823265">
            <w:pPr>
              <w:rPr>
                <w:lang w:val="es-419"/>
              </w:rPr>
            </w:pPr>
            <w:r w:rsidRPr="00823265">
              <w:rPr>
                <w:b/>
                <w:bCs/>
                <w:lang w:val="es-419"/>
              </w:rPr>
              <w:t xml:space="preserve">Total, Ponderado en peso: </w:t>
            </w:r>
          </w:p>
        </w:tc>
        <w:tc>
          <w:tcPr>
            <w:tcW w:w="1121" w:type="dxa"/>
            <w:tcBorders>
              <w:top w:val="single" w:sz="4" w:space="0" w:color="auto"/>
              <w:left w:val="single" w:sz="4" w:space="0" w:color="auto"/>
              <w:bottom w:val="single" w:sz="4" w:space="0" w:color="auto"/>
              <w:right w:val="single" w:sz="4" w:space="0" w:color="auto"/>
            </w:tcBorders>
            <w:hideMark/>
          </w:tcPr>
          <w:p w14:paraId="0B04CD9C" w14:textId="77777777" w:rsidR="00823265" w:rsidRPr="00823265" w:rsidRDefault="00823265" w:rsidP="00823265">
            <w:pPr>
              <w:rPr>
                <w:lang w:val="es-419"/>
              </w:rPr>
            </w:pPr>
          </w:p>
        </w:tc>
        <w:tc>
          <w:tcPr>
            <w:tcW w:w="978" w:type="dxa"/>
            <w:tcBorders>
              <w:top w:val="single" w:sz="4" w:space="0" w:color="auto"/>
              <w:left w:val="single" w:sz="4" w:space="0" w:color="auto"/>
              <w:bottom w:val="single" w:sz="4" w:space="0" w:color="auto"/>
              <w:right w:val="single" w:sz="4" w:space="0" w:color="auto"/>
            </w:tcBorders>
            <w:hideMark/>
          </w:tcPr>
          <w:p w14:paraId="525083B5" w14:textId="77777777" w:rsidR="00823265" w:rsidRPr="00823265" w:rsidRDefault="00823265" w:rsidP="00823265">
            <w:pPr>
              <w:rPr>
                <w:lang w:val="es-419"/>
              </w:rPr>
            </w:pPr>
            <w:r w:rsidRPr="00823265">
              <w:rPr>
                <w:b/>
                <w:bCs/>
                <w:lang w:val="es-419"/>
              </w:rPr>
              <w:t>202</w:t>
            </w:r>
          </w:p>
        </w:tc>
        <w:tc>
          <w:tcPr>
            <w:tcW w:w="987" w:type="dxa"/>
            <w:tcBorders>
              <w:top w:val="single" w:sz="4" w:space="0" w:color="auto"/>
              <w:left w:val="single" w:sz="4" w:space="0" w:color="auto"/>
              <w:bottom w:val="single" w:sz="4" w:space="0" w:color="auto"/>
              <w:right w:val="single" w:sz="4" w:space="0" w:color="auto"/>
            </w:tcBorders>
            <w:hideMark/>
          </w:tcPr>
          <w:p w14:paraId="75D98CC5" w14:textId="77777777" w:rsidR="00823265" w:rsidRPr="00823265" w:rsidRDefault="00823265" w:rsidP="00823265">
            <w:pPr>
              <w:rPr>
                <w:lang w:val="es-419"/>
              </w:rPr>
            </w:pPr>
          </w:p>
        </w:tc>
        <w:tc>
          <w:tcPr>
            <w:tcW w:w="550" w:type="dxa"/>
            <w:tcBorders>
              <w:top w:val="single" w:sz="4" w:space="0" w:color="auto"/>
              <w:left w:val="single" w:sz="4" w:space="0" w:color="auto"/>
              <w:bottom w:val="single" w:sz="4" w:space="0" w:color="auto"/>
              <w:right w:val="single" w:sz="4" w:space="0" w:color="auto"/>
            </w:tcBorders>
            <w:hideMark/>
          </w:tcPr>
          <w:p w14:paraId="35FA4F7D" w14:textId="77777777" w:rsidR="00823265" w:rsidRPr="00823265" w:rsidRDefault="00823265" w:rsidP="00823265">
            <w:pPr>
              <w:rPr>
                <w:lang w:val="es-419"/>
              </w:rPr>
            </w:pPr>
            <w:r w:rsidRPr="00823265">
              <w:rPr>
                <w:b/>
                <w:bCs/>
                <w:lang w:val="es-419"/>
              </w:rPr>
              <w:t>238</w:t>
            </w:r>
          </w:p>
        </w:tc>
        <w:tc>
          <w:tcPr>
            <w:tcW w:w="1655" w:type="dxa"/>
            <w:tcBorders>
              <w:top w:val="single" w:sz="4" w:space="0" w:color="auto"/>
              <w:left w:val="single" w:sz="4" w:space="0" w:color="auto"/>
              <w:bottom w:val="single" w:sz="4" w:space="0" w:color="auto"/>
              <w:right w:val="single" w:sz="4" w:space="0" w:color="auto"/>
            </w:tcBorders>
            <w:hideMark/>
          </w:tcPr>
          <w:p w14:paraId="5EC833DE" w14:textId="77777777" w:rsidR="00823265" w:rsidRPr="00823265" w:rsidRDefault="00823265" w:rsidP="00823265">
            <w:pPr>
              <w:rPr>
                <w:lang w:val="es-419"/>
              </w:rPr>
            </w:pPr>
          </w:p>
        </w:tc>
        <w:tc>
          <w:tcPr>
            <w:tcW w:w="554" w:type="dxa"/>
            <w:tcBorders>
              <w:top w:val="single" w:sz="4" w:space="0" w:color="auto"/>
              <w:left w:val="single" w:sz="4" w:space="0" w:color="auto"/>
              <w:bottom w:val="single" w:sz="4" w:space="0" w:color="auto"/>
              <w:right w:val="single" w:sz="4" w:space="0" w:color="auto"/>
            </w:tcBorders>
            <w:hideMark/>
          </w:tcPr>
          <w:p w14:paraId="417AB419" w14:textId="77777777" w:rsidR="00823265" w:rsidRPr="00823265" w:rsidRDefault="00823265" w:rsidP="00823265">
            <w:pPr>
              <w:rPr>
                <w:lang w:val="es-419"/>
              </w:rPr>
            </w:pPr>
            <w:r w:rsidRPr="00823265">
              <w:rPr>
                <w:b/>
                <w:bCs/>
                <w:lang w:val="es-419"/>
              </w:rPr>
              <w:t>183</w:t>
            </w:r>
          </w:p>
        </w:tc>
      </w:tr>
    </w:tbl>
    <w:p w14:paraId="0091299E" w14:textId="77777777" w:rsidR="00484500" w:rsidRDefault="00484500" w:rsidP="00172D18">
      <w:pPr>
        <w:rPr>
          <w:b/>
          <w:bCs/>
          <w:lang w:val="es-419"/>
        </w:rPr>
      </w:pPr>
    </w:p>
    <w:p w14:paraId="5CA05878" w14:textId="77777777" w:rsidR="00172D18" w:rsidRPr="00172D18" w:rsidRDefault="00172D18" w:rsidP="00172D18">
      <w:pPr>
        <w:rPr>
          <w:b/>
          <w:bCs/>
          <w:lang w:val="es-419"/>
        </w:rPr>
      </w:pPr>
      <w:r w:rsidRPr="00172D18">
        <w:rPr>
          <w:b/>
          <w:bCs/>
          <w:lang w:val="es-419"/>
        </w:rPr>
        <w:t>Interpretación:</w:t>
      </w:r>
    </w:p>
    <w:tbl>
      <w:tblPr>
        <w:tblStyle w:val="Tablaconcuadrcula"/>
        <w:tblW w:w="9493" w:type="dxa"/>
        <w:tblLook w:val="04A0" w:firstRow="1" w:lastRow="0" w:firstColumn="1" w:lastColumn="0" w:noHBand="0" w:noVBand="1"/>
      </w:tblPr>
      <w:tblGrid>
        <w:gridCol w:w="2254"/>
        <w:gridCol w:w="2254"/>
        <w:gridCol w:w="2254"/>
        <w:gridCol w:w="2731"/>
      </w:tblGrid>
      <w:tr w:rsidR="00172D18" w:rsidRPr="00172D18" w14:paraId="58842975" w14:textId="77777777" w:rsidTr="00484500">
        <w:tc>
          <w:tcPr>
            <w:tcW w:w="2254" w:type="dxa"/>
            <w:tcBorders>
              <w:top w:val="single" w:sz="4" w:space="0" w:color="auto"/>
              <w:left w:val="single" w:sz="4" w:space="0" w:color="auto"/>
              <w:bottom w:val="single" w:sz="4" w:space="0" w:color="auto"/>
              <w:right w:val="single" w:sz="4" w:space="0" w:color="auto"/>
            </w:tcBorders>
            <w:shd w:val="clear" w:color="auto" w:fill="DDDECE"/>
            <w:hideMark/>
          </w:tcPr>
          <w:p w14:paraId="0E6ED1EF" w14:textId="77777777" w:rsidR="00172D18" w:rsidRPr="00172D18" w:rsidRDefault="00172D18" w:rsidP="00172D18">
            <w:pPr>
              <w:rPr>
                <w:b/>
                <w:bCs/>
                <w:lang w:val="es-419"/>
              </w:rPr>
            </w:pPr>
            <w:r w:rsidRPr="00172D18">
              <w:rPr>
                <w:b/>
                <w:bCs/>
                <w:lang w:val="es-419"/>
              </w:rPr>
              <w:t>Criterio</w:t>
            </w:r>
          </w:p>
        </w:tc>
        <w:tc>
          <w:tcPr>
            <w:tcW w:w="2254" w:type="dxa"/>
            <w:tcBorders>
              <w:top w:val="single" w:sz="4" w:space="0" w:color="auto"/>
              <w:left w:val="single" w:sz="4" w:space="0" w:color="auto"/>
              <w:bottom w:val="single" w:sz="4" w:space="0" w:color="auto"/>
              <w:right w:val="single" w:sz="4" w:space="0" w:color="auto"/>
            </w:tcBorders>
            <w:shd w:val="clear" w:color="auto" w:fill="DDDECE"/>
            <w:hideMark/>
          </w:tcPr>
          <w:p w14:paraId="4C78653C" w14:textId="77777777" w:rsidR="00172D18" w:rsidRPr="00172D18" w:rsidRDefault="00172D18" w:rsidP="00172D18">
            <w:pPr>
              <w:rPr>
                <w:b/>
                <w:bCs/>
                <w:lang w:val="es-419"/>
              </w:rPr>
            </w:pPr>
            <w:r w:rsidRPr="00172D18">
              <w:rPr>
                <w:b/>
                <w:bCs/>
                <w:lang w:val="es-419"/>
              </w:rPr>
              <w:t>Jira</w:t>
            </w:r>
          </w:p>
        </w:tc>
        <w:tc>
          <w:tcPr>
            <w:tcW w:w="2254" w:type="dxa"/>
            <w:tcBorders>
              <w:top w:val="single" w:sz="4" w:space="0" w:color="auto"/>
              <w:left w:val="single" w:sz="4" w:space="0" w:color="auto"/>
              <w:bottom w:val="single" w:sz="4" w:space="0" w:color="auto"/>
              <w:right w:val="single" w:sz="4" w:space="0" w:color="auto"/>
            </w:tcBorders>
            <w:shd w:val="clear" w:color="auto" w:fill="DDDECE"/>
            <w:hideMark/>
          </w:tcPr>
          <w:p w14:paraId="41D09D77" w14:textId="77777777" w:rsidR="00172D18" w:rsidRPr="00172D18" w:rsidRDefault="00172D18" w:rsidP="00172D18">
            <w:pPr>
              <w:rPr>
                <w:b/>
                <w:bCs/>
                <w:lang w:val="es-419"/>
              </w:rPr>
            </w:pPr>
            <w:r w:rsidRPr="00172D18">
              <w:rPr>
                <w:b/>
                <w:bCs/>
                <w:lang w:val="es-419"/>
              </w:rPr>
              <w:t>Trello</w:t>
            </w:r>
          </w:p>
        </w:tc>
        <w:tc>
          <w:tcPr>
            <w:tcW w:w="2731" w:type="dxa"/>
            <w:tcBorders>
              <w:top w:val="single" w:sz="4" w:space="0" w:color="auto"/>
              <w:left w:val="single" w:sz="4" w:space="0" w:color="auto"/>
              <w:bottom w:val="single" w:sz="4" w:space="0" w:color="auto"/>
              <w:right w:val="single" w:sz="4" w:space="0" w:color="auto"/>
            </w:tcBorders>
            <w:shd w:val="clear" w:color="auto" w:fill="DDDECE"/>
            <w:hideMark/>
          </w:tcPr>
          <w:p w14:paraId="7B35C2EE" w14:textId="77777777" w:rsidR="00172D18" w:rsidRPr="00172D18" w:rsidRDefault="00172D18" w:rsidP="00172D18">
            <w:pPr>
              <w:rPr>
                <w:b/>
                <w:bCs/>
                <w:lang w:val="es-419"/>
              </w:rPr>
            </w:pPr>
            <w:r w:rsidRPr="00172D18">
              <w:rPr>
                <w:b/>
                <w:bCs/>
                <w:lang w:val="es-419"/>
              </w:rPr>
              <w:t>Google Drive</w:t>
            </w:r>
          </w:p>
        </w:tc>
      </w:tr>
      <w:tr w:rsidR="00172D18" w:rsidRPr="007934AC" w14:paraId="105C4FC6" w14:textId="77777777" w:rsidTr="00172D18">
        <w:tc>
          <w:tcPr>
            <w:tcW w:w="2254" w:type="dxa"/>
            <w:tcBorders>
              <w:top w:val="single" w:sz="4" w:space="0" w:color="auto"/>
              <w:left w:val="single" w:sz="4" w:space="0" w:color="auto"/>
              <w:bottom w:val="single" w:sz="4" w:space="0" w:color="auto"/>
              <w:right w:val="single" w:sz="4" w:space="0" w:color="auto"/>
            </w:tcBorders>
            <w:hideMark/>
          </w:tcPr>
          <w:p w14:paraId="6137573A" w14:textId="77777777" w:rsidR="00172D18" w:rsidRPr="00172D18" w:rsidRDefault="00172D18" w:rsidP="00943F9E">
            <w:pPr>
              <w:jc w:val="both"/>
              <w:rPr>
                <w:lang w:val="es-419"/>
              </w:rPr>
            </w:pPr>
            <w:r w:rsidRPr="00172D18">
              <w:rPr>
                <w:lang w:val="es-419"/>
              </w:rPr>
              <w:t>Usabilidad</w:t>
            </w:r>
          </w:p>
        </w:tc>
        <w:tc>
          <w:tcPr>
            <w:tcW w:w="2254" w:type="dxa"/>
            <w:tcBorders>
              <w:top w:val="single" w:sz="4" w:space="0" w:color="auto"/>
              <w:left w:val="single" w:sz="4" w:space="0" w:color="auto"/>
              <w:bottom w:val="single" w:sz="4" w:space="0" w:color="auto"/>
              <w:right w:val="single" w:sz="4" w:space="0" w:color="auto"/>
            </w:tcBorders>
            <w:hideMark/>
          </w:tcPr>
          <w:p w14:paraId="231A313A" w14:textId="77777777" w:rsidR="00172D18" w:rsidRPr="00172D18" w:rsidRDefault="00172D18" w:rsidP="00943F9E">
            <w:pPr>
              <w:jc w:val="both"/>
              <w:rPr>
                <w:lang w:val="es-419"/>
              </w:rPr>
            </w:pPr>
            <w:r w:rsidRPr="00172D18">
              <w:rPr>
                <w:lang w:val="es-419"/>
              </w:rPr>
              <w:t>Interfaz profesional, requiere curva de aprendizaje.</w:t>
            </w:r>
          </w:p>
        </w:tc>
        <w:tc>
          <w:tcPr>
            <w:tcW w:w="2254" w:type="dxa"/>
            <w:tcBorders>
              <w:top w:val="single" w:sz="4" w:space="0" w:color="auto"/>
              <w:left w:val="single" w:sz="4" w:space="0" w:color="auto"/>
              <w:bottom w:val="single" w:sz="4" w:space="0" w:color="auto"/>
              <w:right w:val="single" w:sz="4" w:space="0" w:color="auto"/>
            </w:tcBorders>
            <w:hideMark/>
          </w:tcPr>
          <w:p w14:paraId="3EDF39CA" w14:textId="77777777" w:rsidR="00172D18" w:rsidRPr="00172D18" w:rsidRDefault="00172D18" w:rsidP="00943F9E">
            <w:pPr>
              <w:jc w:val="both"/>
              <w:rPr>
                <w:lang w:val="es-419"/>
              </w:rPr>
            </w:pPr>
            <w:r w:rsidRPr="00172D18">
              <w:rPr>
                <w:lang w:val="es-419"/>
              </w:rPr>
              <w:t>Muy intuitiva y visual, fácil para nuevos usuarios.</w:t>
            </w:r>
          </w:p>
        </w:tc>
        <w:tc>
          <w:tcPr>
            <w:tcW w:w="2731" w:type="dxa"/>
            <w:tcBorders>
              <w:top w:val="single" w:sz="4" w:space="0" w:color="auto"/>
              <w:left w:val="single" w:sz="4" w:space="0" w:color="auto"/>
              <w:bottom w:val="single" w:sz="4" w:space="0" w:color="auto"/>
              <w:right w:val="single" w:sz="4" w:space="0" w:color="auto"/>
            </w:tcBorders>
            <w:hideMark/>
          </w:tcPr>
          <w:p w14:paraId="14B8CB4F" w14:textId="77777777" w:rsidR="00172D18" w:rsidRPr="00172D18" w:rsidRDefault="00172D18" w:rsidP="00943F9E">
            <w:pPr>
              <w:jc w:val="both"/>
              <w:rPr>
                <w:lang w:val="es-419"/>
              </w:rPr>
            </w:pPr>
            <w:r w:rsidRPr="00172D18">
              <w:rPr>
                <w:lang w:val="es-419"/>
              </w:rPr>
              <w:t>Alta usabilidad para almacenamiento y edición colaborativa.</w:t>
            </w:r>
          </w:p>
        </w:tc>
      </w:tr>
      <w:tr w:rsidR="00172D18" w:rsidRPr="007934AC" w14:paraId="5545BF6E" w14:textId="77777777" w:rsidTr="00172D18">
        <w:tc>
          <w:tcPr>
            <w:tcW w:w="2254" w:type="dxa"/>
            <w:tcBorders>
              <w:top w:val="single" w:sz="4" w:space="0" w:color="auto"/>
              <w:left w:val="single" w:sz="4" w:space="0" w:color="auto"/>
              <w:bottom w:val="single" w:sz="4" w:space="0" w:color="auto"/>
              <w:right w:val="single" w:sz="4" w:space="0" w:color="auto"/>
            </w:tcBorders>
            <w:hideMark/>
          </w:tcPr>
          <w:p w14:paraId="406D09A4" w14:textId="77777777" w:rsidR="00172D18" w:rsidRPr="00172D18" w:rsidRDefault="00172D18" w:rsidP="00943F9E">
            <w:pPr>
              <w:jc w:val="both"/>
              <w:rPr>
                <w:lang w:val="es-419"/>
              </w:rPr>
            </w:pPr>
            <w:r w:rsidRPr="00172D18">
              <w:rPr>
                <w:lang w:val="es-419"/>
              </w:rPr>
              <w:t xml:space="preserve">Personalización </w:t>
            </w:r>
          </w:p>
        </w:tc>
        <w:tc>
          <w:tcPr>
            <w:tcW w:w="2254" w:type="dxa"/>
            <w:tcBorders>
              <w:top w:val="single" w:sz="4" w:space="0" w:color="auto"/>
              <w:left w:val="single" w:sz="4" w:space="0" w:color="auto"/>
              <w:bottom w:val="single" w:sz="4" w:space="0" w:color="auto"/>
              <w:right w:val="single" w:sz="4" w:space="0" w:color="auto"/>
            </w:tcBorders>
            <w:hideMark/>
          </w:tcPr>
          <w:p w14:paraId="3217A096" w14:textId="77777777" w:rsidR="00172D18" w:rsidRPr="00172D18" w:rsidRDefault="00172D18" w:rsidP="00943F9E">
            <w:pPr>
              <w:jc w:val="both"/>
              <w:rPr>
                <w:lang w:val="es-419"/>
              </w:rPr>
            </w:pPr>
            <w:r w:rsidRPr="00172D18">
              <w:rPr>
                <w:lang w:val="es-419"/>
              </w:rPr>
              <w:t>Alta personalización en flujos de trabajo, tableros, permisos, etc.</w:t>
            </w:r>
          </w:p>
        </w:tc>
        <w:tc>
          <w:tcPr>
            <w:tcW w:w="2254" w:type="dxa"/>
            <w:tcBorders>
              <w:top w:val="single" w:sz="4" w:space="0" w:color="auto"/>
              <w:left w:val="single" w:sz="4" w:space="0" w:color="auto"/>
              <w:bottom w:val="single" w:sz="4" w:space="0" w:color="auto"/>
              <w:right w:val="single" w:sz="4" w:space="0" w:color="auto"/>
            </w:tcBorders>
            <w:hideMark/>
          </w:tcPr>
          <w:p w14:paraId="4F786352" w14:textId="77777777" w:rsidR="00172D18" w:rsidRPr="00172D18" w:rsidRDefault="00172D18" w:rsidP="00943F9E">
            <w:pPr>
              <w:jc w:val="both"/>
              <w:rPr>
                <w:lang w:val="es-419"/>
              </w:rPr>
            </w:pPr>
            <w:r w:rsidRPr="00172D18">
              <w:rPr>
                <w:lang w:val="es-419"/>
              </w:rPr>
              <w:t>Moderada, se pueden personalizar tableros y etiquetas.</w:t>
            </w:r>
          </w:p>
        </w:tc>
        <w:tc>
          <w:tcPr>
            <w:tcW w:w="2731" w:type="dxa"/>
            <w:tcBorders>
              <w:top w:val="single" w:sz="4" w:space="0" w:color="auto"/>
              <w:left w:val="single" w:sz="4" w:space="0" w:color="auto"/>
              <w:bottom w:val="single" w:sz="4" w:space="0" w:color="auto"/>
              <w:right w:val="single" w:sz="4" w:space="0" w:color="auto"/>
            </w:tcBorders>
            <w:hideMark/>
          </w:tcPr>
          <w:p w14:paraId="58872FE8" w14:textId="77777777" w:rsidR="00172D18" w:rsidRPr="00172D18" w:rsidRDefault="00172D18" w:rsidP="00943F9E">
            <w:pPr>
              <w:jc w:val="both"/>
              <w:rPr>
                <w:lang w:val="es-419"/>
              </w:rPr>
            </w:pPr>
            <w:r w:rsidRPr="00172D18">
              <w:rPr>
                <w:lang w:val="es-419"/>
              </w:rPr>
              <w:t>Limitada, centrada en configuración de documentos y carpetas.</w:t>
            </w:r>
          </w:p>
        </w:tc>
      </w:tr>
      <w:tr w:rsidR="00172D18" w:rsidRPr="007934AC" w14:paraId="43519DD6" w14:textId="77777777" w:rsidTr="00172D18">
        <w:tc>
          <w:tcPr>
            <w:tcW w:w="2254" w:type="dxa"/>
            <w:tcBorders>
              <w:top w:val="single" w:sz="4" w:space="0" w:color="auto"/>
              <w:left w:val="single" w:sz="4" w:space="0" w:color="auto"/>
              <w:bottom w:val="single" w:sz="4" w:space="0" w:color="auto"/>
              <w:right w:val="single" w:sz="4" w:space="0" w:color="auto"/>
            </w:tcBorders>
            <w:hideMark/>
          </w:tcPr>
          <w:p w14:paraId="6FCDCB3B" w14:textId="77777777" w:rsidR="00172D18" w:rsidRPr="00172D18" w:rsidRDefault="00172D18" w:rsidP="00943F9E">
            <w:pPr>
              <w:jc w:val="both"/>
              <w:rPr>
                <w:lang w:val="es-419"/>
              </w:rPr>
            </w:pPr>
            <w:r w:rsidRPr="00172D18">
              <w:rPr>
                <w:lang w:val="es-419"/>
              </w:rPr>
              <w:t>Funcionalidades</w:t>
            </w:r>
          </w:p>
        </w:tc>
        <w:tc>
          <w:tcPr>
            <w:tcW w:w="2254" w:type="dxa"/>
            <w:tcBorders>
              <w:top w:val="single" w:sz="4" w:space="0" w:color="auto"/>
              <w:left w:val="single" w:sz="4" w:space="0" w:color="auto"/>
              <w:bottom w:val="single" w:sz="4" w:space="0" w:color="auto"/>
              <w:right w:val="single" w:sz="4" w:space="0" w:color="auto"/>
            </w:tcBorders>
            <w:hideMark/>
          </w:tcPr>
          <w:p w14:paraId="44FA8255" w14:textId="77777777" w:rsidR="00172D18" w:rsidRPr="00172D18" w:rsidRDefault="00172D18" w:rsidP="00943F9E">
            <w:pPr>
              <w:jc w:val="both"/>
              <w:rPr>
                <w:lang w:val="es-419"/>
              </w:rPr>
            </w:pPr>
            <w:r w:rsidRPr="00172D18">
              <w:rPr>
                <w:lang w:val="es-419"/>
              </w:rPr>
              <w:t>Completa suite para gestión ágil, seguimiento de incidencias, informes, automatizaciones.</w:t>
            </w:r>
          </w:p>
        </w:tc>
        <w:tc>
          <w:tcPr>
            <w:tcW w:w="2254" w:type="dxa"/>
            <w:tcBorders>
              <w:top w:val="single" w:sz="4" w:space="0" w:color="auto"/>
              <w:left w:val="single" w:sz="4" w:space="0" w:color="auto"/>
              <w:bottom w:val="single" w:sz="4" w:space="0" w:color="auto"/>
              <w:right w:val="single" w:sz="4" w:space="0" w:color="auto"/>
            </w:tcBorders>
            <w:hideMark/>
          </w:tcPr>
          <w:p w14:paraId="5966BFEF" w14:textId="77777777" w:rsidR="00172D18" w:rsidRPr="00172D18" w:rsidRDefault="00172D18" w:rsidP="00943F9E">
            <w:pPr>
              <w:jc w:val="both"/>
              <w:rPr>
                <w:lang w:val="es-419"/>
              </w:rPr>
            </w:pPr>
            <w:r w:rsidRPr="00172D18">
              <w:rPr>
                <w:lang w:val="es-419"/>
              </w:rPr>
              <w:t>Buena para gestión visual de tareas, limitada en seguimiento detallado o informes.</w:t>
            </w:r>
          </w:p>
        </w:tc>
        <w:tc>
          <w:tcPr>
            <w:tcW w:w="2731" w:type="dxa"/>
            <w:tcBorders>
              <w:top w:val="single" w:sz="4" w:space="0" w:color="auto"/>
              <w:left w:val="single" w:sz="4" w:space="0" w:color="auto"/>
              <w:bottom w:val="single" w:sz="4" w:space="0" w:color="auto"/>
              <w:right w:val="single" w:sz="4" w:space="0" w:color="auto"/>
            </w:tcBorders>
            <w:hideMark/>
          </w:tcPr>
          <w:p w14:paraId="55DE117C" w14:textId="77777777" w:rsidR="00172D18" w:rsidRPr="00172D18" w:rsidRDefault="00172D18" w:rsidP="00943F9E">
            <w:pPr>
              <w:jc w:val="both"/>
              <w:rPr>
                <w:lang w:val="es-419"/>
              </w:rPr>
            </w:pPr>
            <w:r w:rsidRPr="00172D18">
              <w:rPr>
                <w:lang w:val="es-419"/>
              </w:rPr>
              <w:t>Fuerte para colaboración documental, pero no es una herramienta de gestión de proyectos.</w:t>
            </w:r>
          </w:p>
        </w:tc>
      </w:tr>
      <w:tr w:rsidR="00172D18" w:rsidRPr="007934AC" w14:paraId="1010C5BA" w14:textId="77777777" w:rsidTr="00172D18">
        <w:tc>
          <w:tcPr>
            <w:tcW w:w="2254" w:type="dxa"/>
            <w:tcBorders>
              <w:top w:val="single" w:sz="4" w:space="0" w:color="auto"/>
              <w:left w:val="single" w:sz="4" w:space="0" w:color="auto"/>
              <w:bottom w:val="single" w:sz="4" w:space="0" w:color="auto"/>
              <w:right w:val="single" w:sz="4" w:space="0" w:color="auto"/>
            </w:tcBorders>
            <w:hideMark/>
          </w:tcPr>
          <w:p w14:paraId="2D20E1C7" w14:textId="77777777" w:rsidR="00172D18" w:rsidRPr="00172D18" w:rsidRDefault="00172D18" w:rsidP="00943F9E">
            <w:pPr>
              <w:jc w:val="both"/>
              <w:rPr>
                <w:lang w:val="es-419"/>
              </w:rPr>
            </w:pPr>
            <w:r w:rsidRPr="00172D18">
              <w:rPr>
                <w:lang w:val="es-419"/>
              </w:rPr>
              <w:t>Costo</w:t>
            </w:r>
          </w:p>
        </w:tc>
        <w:tc>
          <w:tcPr>
            <w:tcW w:w="2254" w:type="dxa"/>
            <w:tcBorders>
              <w:top w:val="single" w:sz="4" w:space="0" w:color="auto"/>
              <w:left w:val="single" w:sz="4" w:space="0" w:color="auto"/>
              <w:bottom w:val="single" w:sz="4" w:space="0" w:color="auto"/>
              <w:right w:val="single" w:sz="4" w:space="0" w:color="auto"/>
            </w:tcBorders>
            <w:hideMark/>
          </w:tcPr>
          <w:p w14:paraId="61824A43" w14:textId="77777777" w:rsidR="00172D18" w:rsidRPr="00172D18" w:rsidRDefault="00172D18" w:rsidP="00943F9E">
            <w:pPr>
              <w:jc w:val="both"/>
              <w:rPr>
                <w:lang w:val="es-419"/>
              </w:rPr>
            </w:pPr>
            <w:r w:rsidRPr="00172D18">
              <w:rPr>
                <w:lang w:val="es-419"/>
              </w:rPr>
              <w:t>Tiene versión gratuita con límites, versiones premium con funcionalidades completas, puede ser costosa para equipos grandes.</w:t>
            </w:r>
          </w:p>
        </w:tc>
        <w:tc>
          <w:tcPr>
            <w:tcW w:w="2254" w:type="dxa"/>
            <w:tcBorders>
              <w:top w:val="single" w:sz="4" w:space="0" w:color="auto"/>
              <w:left w:val="single" w:sz="4" w:space="0" w:color="auto"/>
              <w:bottom w:val="single" w:sz="4" w:space="0" w:color="auto"/>
              <w:right w:val="single" w:sz="4" w:space="0" w:color="auto"/>
            </w:tcBorders>
            <w:hideMark/>
          </w:tcPr>
          <w:p w14:paraId="5E67C44E" w14:textId="77777777" w:rsidR="00172D18" w:rsidRPr="00172D18" w:rsidRDefault="00172D18" w:rsidP="00943F9E">
            <w:pPr>
              <w:jc w:val="both"/>
              <w:rPr>
                <w:lang w:val="es-419"/>
              </w:rPr>
            </w:pPr>
            <w:r w:rsidRPr="00172D18">
              <w:rPr>
                <w:lang w:val="es-419"/>
              </w:rPr>
              <w:t xml:space="preserve">Versión gratuita funcional, versiones Business </w:t>
            </w:r>
            <w:proofErr w:type="spellStart"/>
            <w:r w:rsidRPr="00172D18">
              <w:rPr>
                <w:lang w:val="es-419"/>
              </w:rPr>
              <w:t>Class</w:t>
            </w:r>
            <w:proofErr w:type="spellEnd"/>
            <w:r w:rsidRPr="00172D18">
              <w:rPr>
                <w:lang w:val="es-419"/>
              </w:rPr>
              <w:t xml:space="preserve"> y Enterprise con mejores opciones.</w:t>
            </w:r>
          </w:p>
        </w:tc>
        <w:tc>
          <w:tcPr>
            <w:tcW w:w="2731" w:type="dxa"/>
            <w:tcBorders>
              <w:top w:val="single" w:sz="4" w:space="0" w:color="auto"/>
              <w:left w:val="single" w:sz="4" w:space="0" w:color="auto"/>
              <w:bottom w:val="single" w:sz="4" w:space="0" w:color="auto"/>
              <w:right w:val="single" w:sz="4" w:space="0" w:color="auto"/>
            </w:tcBorders>
            <w:hideMark/>
          </w:tcPr>
          <w:p w14:paraId="4DE2C79E" w14:textId="77777777" w:rsidR="00172D18" w:rsidRPr="00172D18" w:rsidRDefault="00172D18" w:rsidP="00943F9E">
            <w:pPr>
              <w:jc w:val="both"/>
              <w:rPr>
                <w:lang w:val="es-419"/>
              </w:rPr>
            </w:pPr>
            <w:r w:rsidRPr="00172D18">
              <w:rPr>
                <w:lang w:val="es-419"/>
              </w:rPr>
              <w:t>Gratuito con cuenta Google; almacenamiento extra con costo.</w:t>
            </w:r>
          </w:p>
        </w:tc>
      </w:tr>
      <w:tr w:rsidR="00172D18" w:rsidRPr="007934AC" w14:paraId="1BA371C2" w14:textId="77777777" w:rsidTr="00172D18">
        <w:tc>
          <w:tcPr>
            <w:tcW w:w="2254" w:type="dxa"/>
            <w:tcBorders>
              <w:top w:val="single" w:sz="4" w:space="0" w:color="auto"/>
              <w:left w:val="single" w:sz="4" w:space="0" w:color="auto"/>
              <w:bottom w:val="single" w:sz="4" w:space="0" w:color="auto"/>
              <w:right w:val="single" w:sz="4" w:space="0" w:color="auto"/>
            </w:tcBorders>
            <w:hideMark/>
          </w:tcPr>
          <w:p w14:paraId="6E7E356D" w14:textId="77777777" w:rsidR="00172D18" w:rsidRPr="00172D18" w:rsidRDefault="00172D18" w:rsidP="00943F9E">
            <w:pPr>
              <w:jc w:val="both"/>
              <w:rPr>
                <w:lang w:val="es-419"/>
              </w:rPr>
            </w:pPr>
            <w:r w:rsidRPr="00172D18">
              <w:rPr>
                <w:lang w:val="es-419"/>
              </w:rPr>
              <w:t>Integración y Compatibilidad</w:t>
            </w:r>
          </w:p>
        </w:tc>
        <w:tc>
          <w:tcPr>
            <w:tcW w:w="2254" w:type="dxa"/>
            <w:tcBorders>
              <w:top w:val="single" w:sz="4" w:space="0" w:color="auto"/>
              <w:left w:val="single" w:sz="4" w:space="0" w:color="auto"/>
              <w:bottom w:val="single" w:sz="4" w:space="0" w:color="auto"/>
              <w:right w:val="single" w:sz="4" w:space="0" w:color="auto"/>
            </w:tcBorders>
            <w:hideMark/>
          </w:tcPr>
          <w:p w14:paraId="7AD49406" w14:textId="77777777" w:rsidR="00172D18" w:rsidRPr="00172D18" w:rsidRDefault="00172D18" w:rsidP="00943F9E">
            <w:pPr>
              <w:jc w:val="both"/>
              <w:rPr>
                <w:lang w:val="es-419"/>
              </w:rPr>
            </w:pPr>
            <w:r w:rsidRPr="00172D18">
              <w:rPr>
                <w:lang w:val="es-419"/>
              </w:rPr>
              <w:t xml:space="preserve">Altamente compatible con herramientas de desarrollo (GitHub, </w:t>
            </w:r>
            <w:proofErr w:type="spellStart"/>
            <w:r w:rsidRPr="00172D18">
              <w:rPr>
                <w:lang w:val="es-419"/>
              </w:rPr>
              <w:lastRenderedPageBreak/>
              <w:t>Bitbucket</w:t>
            </w:r>
            <w:proofErr w:type="spellEnd"/>
            <w:r w:rsidRPr="00172D18">
              <w:rPr>
                <w:lang w:val="es-419"/>
              </w:rPr>
              <w:t xml:space="preserve">, </w:t>
            </w:r>
            <w:proofErr w:type="spellStart"/>
            <w:r w:rsidRPr="00172D18">
              <w:rPr>
                <w:lang w:val="es-419"/>
              </w:rPr>
              <w:t>Confluence</w:t>
            </w:r>
            <w:proofErr w:type="spellEnd"/>
            <w:r w:rsidRPr="00172D18">
              <w:rPr>
                <w:lang w:val="es-419"/>
              </w:rPr>
              <w:t>, etc.).</w:t>
            </w:r>
          </w:p>
        </w:tc>
        <w:tc>
          <w:tcPr>
            <w:tcW w:w="2254" w:type="dxa"/>
            <w:tcBorders>
              <w:top w:val="single" w:sz="4" w:space="0" w:color="auto"/>
              <w:left w:val="single" w:sz="4" w:space="0" w:color="auto"/>
              <w:bottom w:val="single" w:sz="4" w:space="0" w:color="auto"/>
              <w:right w:val="single" w:sz="4" w:space="0" w:color="auto"/>
            </w:tcBorders>
            <w:hideMark/>
          </w:tcPr>
          <w:p w14:paraId="483FAD14" w14:textId="77777777" w:rsidR="00172D18" w:rsidRPr="00172D18" w:rsidRDefault="00172D18" w:rsidP="00943F9E">
            <w:pPr>
              <w:jc w:val="both"/>
              <w:rPr>
                <w:lang w:val="es-419"/>
              </w:rPr>
            </w:pPr>
            <w:r w:rsidRPr="00172D18">
              <w:rPr>
                <w:lang w:val="es-419"/>
              </w:rPr>
              <w:lastRenderedPageBreak/>
              <w:t xml:space="preserve">Se integra con múltiples </w:t>
            </w:r>
            <w:proofErr w:type="gramStart"/>
            <w:r w:rsidRPr="00172D18">
              <w:rPr>
                <w:lang w:val="es-419"/>
              </w:rPr>
              <w:t>apps</w:t>
            </w:r>
            <w:proofErr w:type="gramEnd"/>
            <w:r w:rsidRPr="00172D18">
              <w:rPr>
                <w:lang w:val="es-419"/>
              </w:rPr>
              <w:t xml:space="preserve"> (</w:t>
            </w:r>
            <w:proofErr w:type="spellStart"/>
            <w:r w:rsidRPr="00172D18">
              <w:rPr>
                <w:lang w:val="es-419"/>
              </w:rPr>
              <w:t>Slack</w:t>
            </w:r>
            <w:proofErr w:type="spellEnd"/>
            <w:r w:rsidRPr="00172D18">
              <w:rPr>
                <w:lang w:val="es-419"/>
              </w:rPr>
              <w:t xml:space="preserve">, Google Drive, etc.), </w:t>
            </w:r>
            <w:r w:rsidRPr="00172D18">
              <w:rPr>
                <w:lang w:val="es-419"/>
              </w:rPr>
              <w:lastRenderedPageBreak/>
              <w:t>aunque con algunas limitaciones.</w:t>
            </w:r>
          </w:p>
        </w:tc>
        <w:tc>
          <w:tcPr>
            <w:tcW w:w="2731" w:type="dxa"/>
            <w:tcBorders>
              <w:top w:val="single" w:sz="4" w:space="0" w:color="auto"/>
              <w:left w:val="single" w:sz="4" w:space="0" w:color="auto"/>
              <w:bottom w:val="single" w:sz="4" w:space="0" w:color="auto"/>
              <w:right w:val="single" w:sz="4" w:space="0" w:color="auto"/>
            </w:tcBorders>
            <w:hideMark/>
          </w:tcPr>
          <w:p w14:paraId="4DDFBEB1" w14:textId="77777777" w:rsidR="00172D18" w:rsidRPr="00172D18" w:rsidRDefault="00172D18" w:rsidP="00943F9E">
            <w:pPr>
              <w:jc w:val="both"/>
              <w:rPr>
                <w:lang w:val="es-419"/>
              </w:rPr>
            </w:pPr>
            <w:r w:rsidRPr="00172D18">
              <w:rPr>
                <w:lang w:val="es-419"/>
              </w:rPr>
              <w:lastRenderedPageBreak/>
              <w:t xml:space="preserve">Integración nativa con productos de Google; también con Trello y otras </w:t>
            </w:r>
            <w:proofErr w:type="gramStart"/>
            <w:r w:rsidRPr="00172D18">
              <w:rPr>
                <w:lang w:val="es-419"/>
              </w:rPr>
              <w:lastRenderedPageBreak/>
              <w:t>apps</w:t>
            </w:r>
            <w:proofErr w:type="gramEnd"/>
            <w:r w:rsidRPr="00172D18">
              <w:rPr>
                <w:lang w:val="es-419"/>
              </w:rPr>
              <w:t xml:space="preserve"> mediante complementos.</w:t>
            </w:r>
          </w:p>
        </w:tc>
      </w:tr>
      <w:tr w:rsidR="00172D18" w:rsidRPr="007934AC" w14:paraId="590676D4" w14:textId="77777777" w:rsidTr="00172D18">
        <w:tc>
          <w:tcPr>
            <w:tcW w:w="2254" w:type="dxa"/>
            <w:tcBorders>
              <w:top w:val="single" w:sz="4" w:space="0" w:color="auto"/>
              <w:left w:val="single" w:sz="4" w:space="0" w:color="auto"/>
              <w:bottom w:val="single" w:sz="4" w:space="0" w:color="auto"/>
              <w:right w:val="single" w:sz="4" w:space="0" w:color="auto"/>
            </w:tcBorders>
            <w:hideMark/>
          </w:tcPr>
          <w:p w14:paraId="684FD0B4" w14:textId="77777777" w:rsidR="00172D18" w:rsidRPr="00172D18" w:rsidRDefault="00172D18" w:rsidP="00943F9E">
            <w:pPr>
              <w:jc w:val="both"/>
              <w:rPr>
                <w:lang w:val="es-419"/>
              </w:rPr>
            </w:pPr>
            <w:r w:rsidRPr="00172D18">
              <w:rPr>
                <w:lang w:val="es-419"/>
              </w:rPr>
              <w:lastRenderedPageBreak/>
              <w:t>Soporte Técnico y Documentación</w:t>
            </w:r>
          </w:p>
        </w:tc>
        <w:tc>
          <w:tcPr>
            <w:tcW w:w="2254" w:type="dxa"/>
            <w:tcBorders>
              <w:top w:val="single" w:sz="4" w:space="0" w:color="auto"/>
              <w:left w:val="single" w:sz="4" w:space="0" w:color="auto"/>
              <w:bottom w:val="single" w:sz="4" w:space="0" w:color="auto"/>
              <w:right w:val="single" w:sz="4" w:space="0" w:color="auto"/>
            </w:tcBorders>
            <w:hideMark/>
          </w:tcPr>
          <w:p w14:paraId="59067031" w14:textId="77777777" w:rsidR="00172D18" w:rsidRPr="00172D18" w:rsidRDefault="00172D18" w:rsidP="00943F9E">
            <w:pPr>
              <w:jc w:val="both"/>
              <w:rPr>
                <w:lang w:val="es-419"/>
              </w:rPr>
            </w:pPr>
            <w:r w:rsidRPr="00172D18">
              <w:rPr>
                <w:lang w:val="es-419"/>
              </w:rPr>
              <w:t>Documentación muy completa y soporte profesional con distintos niveles según el plan.</w:t>
            </w:r>
          </w:p>
        </w:tc>
        <w:tc>
          <w:tcPr>
            <w:tcW w:w="2254" w:type="dxa"/>
            <w:tcBorders>
              <w:top w:val="single" w:sz="4" w:space="0" w:color="auto"/>
              <w:left w:val="single" w:sz="4" w:space="0" w:color="auto"/>
              <w:bottom w:val="single" w:sz="4" w:space="0" w:color="auto"/>
              <w:right w:val="single" w:sz="4" w:space="0" w:color="auto"/>
            </w:tcBorders>
            <w:hideMark/>
          </w:tcPr>
          <w:p w14:paraId="670AE9BB" w14:textId="77777777" w:rsidR="00172D18" w:rsidRPr="00172D18" w:rsidRDefault="00172D18" w:rsidP="00943F9E">
            <w:pPr>
              <w:jc w:val="both"/>
              <w:rPr>
                <w:lang w:val="es-419"/>
              </w:rPr>
            </w:pPr>
            <w:r w:rsidRPr="00172D18">
              <w:rPr>
                <w:lang w:val="es-419"/>
              </w:rPr>
              <w:t>Documentación clara y comunidad activa; soporte limitado en versión gratuita.</w:t>
            </w:r>
          </w:p>
        </w:tc>
        <w:tc>
          <w:tcPr>
            <w:tcW w:w="2731" w:type="dxa"/>
            <w:tcBorders>
              <w:top w:val="single" w:sz="4" w:space="0" w:color="auto"/>
              <w:left w:val="single" w:sz="4" w:space="0" w:color="auto"/>
              <w:bottom w:val="single" w:sz="4" w:space="0" w:color="auto"/>
              <w:right w:val="single" w:sz="4" w:space="0" w:color="auto"/>
            </w:tcBorders>
            <w:hideMark/>
          </w:tcPr>
          <w:p w14:paraId="28B59449" w14:textId="77777777" w:rsidR="00172D18" w:rsidRPr="00172D18" w:rsidRDefault="00172D18" w:rsidP="00943F9E">
            <w:pPr>
              <w:jc w:val="both"/>
              <w:rPr>
                <w:lang w:val="es-419"/>
              </w:rPr>
            </w:pPr>
            <w:r w:rsidRPr="00172D18">
              <w:rPr>
                <w:lang w:val="es-419"/>
              </w:rPr>
              <w:t>Soporte de Google y centro de ayuda detallado; excelente para funciones relacionadas a Drive.</w:t>
            </w:r>
          </w:p>
        </w:tc>
      </w:tr>
    </w:tbl>
    <w:p w14:paraId="680999B3" w14:textId="77777777" w:rsidR="00172D18" w:rsidRPr="00172D18" w:rsidRDefault="00172D18" w:rsidP="00172D18">
      <w:pPr>
        <w:rPr>
          <w:b/>
          <w:bCs/>
          <w:lang w:val="es-419"/>
        </w:rPr>
      </w:pPr>
    </w:p>
    <w:p w14:paraId="535A5D70" w14:textId="77777777" w:rsidR="00172D18" w:rsidRPr="00172D18" w:rsidRDefault="00172D18" w:rsidP="00172D18">
      <w:pPr>
        <w:rPr>
          <w:b/>
          <w:bCs/>
          <w:lang w:val="es-419"/>
        </w:rPr>
      </w:pPr>
      <w:r w:rsidRPr="00172D18">
        <w:rPr>
          <w:b/>
          <w:bCs/>
          <w:lang w:val="es-419"/>
        </w:rPr>
        <w:t xml:space="preserve">Conclusión: </w:t>
      </w:r>
    </w:p>
    <w:p w14:paraId="4631BF6B" w14:textId="529EDD02" w:rsidR="00823265" w:rsidRPr="00172D18" w:rsidRDefault="00172D18" w:rsidP="00172D18">
      <w:pPr>
        <w:jc w:val="both"/>
        <w:rPr>
          <w:lang w:val="es-419"/>
        </w:rPr>
      </w:pPr>
      <w:r w:rsidRPr="00172D18">
        <w:rPr>
          <w:lang w:val="es-419"/>
        </w:rPr>
        <w:t>Se concluye que Jira es la herramienta más completa y robusta, destacándose como la mejor opción para equipos que trabajan en entornos colaborativos debido a su alto nivel de funcionalidades, personalización y compatibilidad (238 puntos). Trello representa una alternativa balanceada, fácil de usar y especialmente efectiva para la gestión visual de tareas en equipos pequeños o proyectos personales, con un puntaje sólido de 202. Por su parte, Google Drive, aunque no está diseñada específicamente para la gestión de proyectos, sobresale en integración y colaboración en tiempo real, siendo útil como complemento para el seguimiento de documentos (183 puntos).</w:t>
      </w:r>
    </w:p>
    <w:p w14:paraId="6030D936" w14:textId="77777777" w:rsidR="00172D18" w:rsidRDefault="00172D18" w:rsidP="0029327F">
      <w:pPr>
        <w:rPr>
          <w:lang w:val="es-ES"/>
        </w:rPr>
      </w:pPr>
    </w:p>
    <w:p w14:paraId="303E1586" w14:textId="1B40B077" w:rsidR="00D81A97" w:rsidRPr="00D81A97" w:rsidRDefault="00A959E0" w:rsidP="00D81A97">
      <w:pPr>
        <w:rPr>
          <w:b/>
          <w:bCs/>
          <w:lang w:val="es-PA"/>
        </w:rPr>
      </w:pPr>
      <w:r>
        <w:rPr>
          <w:b/>
          <w:bCs/>
          <w:lang w:val="es-PA"/>
        </w:rPr>
        <w:t>3</w:t>
      </w:r>
      <w:r w:rsidR="00D81A97" w:rsidRPr="00D81A97">
        <w:rPr>
          <w:b/>
          <w:bCs/>
          <w:lang w:val="es-PA"/>
        </w:rPr>
        <w:t>. Herramientas para Documentación de Requisitos</w:t>
      </w:r>
    </w:p>
    <w:p w14:paraId="58CC77EA" w14:textId="77777777" w:rsidR="00D81A97" w:rsidRPr="00D81A97" w:rsidRDefault="00D81A97" w:rsidP="00D81A97">
      <w:pPr>
        <w:rPr>
          <w:b/>
          <w:bCs/>
          <w:lang w:val="es-PA"/>
        </w:rPr>
      </w:pPr>
      <w:r w:rsidRPr="00D81A97">
        <w:rPr>
          <w:b/>
          <w:bCs/>
          <w:lang w:val="es-PA"/>
        </w:rPr>
        <w:t>Matriz de Evaluación</w:t>
      </w:r>
    </w:p>
    <w:tbl>
      <w:tblPr>
        <w:tblStyle w:val="Tablaconcuadrcula"/>
        <w:tblW w:w="10549" w:type="dxa"/>
        <w:tblLook w:val="04A0" w:firstRow="1" w:lastRow="0" w:firstColumn="1" w:lastColumn="0" w:noHBand="0" w:noVBand="1"/>
      </w:tblPr>
      <w:tblGrid>
        <w:gridCol w:w="1522"/>
        <w:gridCol w:w="839"/>
        <w:gridCol w:w="1346"/>
        <w:gridCol w:w="550"/>
        <w:gridCol w:w="1014"/>
        <w:gridCol w:w="550"/>
        <w:gridCol w:w="950"/>
        <w:gridCol w:w="550"/>
        <w:gridCol w:w="976"/>
        <w:gridCol w:w="550"/>
        <w:gridCol w:w="1152"/>
        <w:gridCol w:w="550"/>
      </w:tblGrid>
      <w:tr w:rsidR="00F76E30" w:rsidRPr="00D81A97" w14:paraId="2594BE31" w14:textId="77777777" w:rsidTr="004A7D9B">
        <w:trPr>
          <w:trHeight w:val="1168"/>
        </w:trPr>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37213BBA" w14:textId="77777777" w:rsidR="00D81A97" w:rsidRPr="00D81A97" w:rsidRDefault="00D81A97" w:rsidP="00D81A97">
            <w:pPr>
              <w:rPr>
                <w:b/>
                <w:bCs/>
              </w:rPr>
            </w:pPr>
            <w:proofErr w:type="spellStart"/>
            <w:r w:rsidRPr="00D81A97">
              <w:rPr>
                <w:b/>
                <w:bCs/>
                <w:lang w:val="en-US"/>
              </w:rPr>
              <w:t>Criterio</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10FD21BE" w14:textId="77777777" w:rsidR="00D81A97" w:rsidRPr="00D81A97" w:rsidRDefault="00D81A97" w:rsidP="00D81A97">
            <w:pPr>
              <w:rPr>
                <w:b/>
                <w:bCs/>
                <w:lang w:val="en-US"/>
              </w:rPr>
            </w:pPr>
            <w:r w:rsidRPr="00D81A97">
              <w:rPr>
                <w:b/>
                <w:bCs/>
                <w:lang w:val="en-US"/>
              </w:rPr>
              <w:t>Peso</w:t>
            </w:r>
          </w:p>
        </w:tc>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5A044153" w14:textId="77777777" w:rsidR="00D81A97" w:rsidRPr="00D81A97" w:rsidRDefault="00D81A97" w:rsidP="00D81A97">
            <w:pPr>
              <w:rPr>
                <w:b/>
                <w:bCs/>
                <w:lang w:val="en-US"/>
              </w:rPr>
            </w:pPr>
            <w:r w:rsidRPr="00D81A97">
              <w:rPr>
                <w:b/>
                <w:bCs/>
                <w:lang w:val="en-US"/>
              </w:rPr>
              <w:t>Jira + Confluence (0-10)</w:t>
            </w:r>
          </w:p>
        </w:tc>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704AFC0B" w14:textId="77777777" w:rsidR="00D81A97" w:rsidRPr="00D81A97" w:rsidRDefault="00D81A97" w:rsidP="00D81A97">
            <w:pPr>
              <w:rPr>
                <w:b/>
                <w:bCs/>
                <w:lang w:val="en-US"/>
              </w:rPr>
            </w:pPr>
            <w:r w:rsidRPr="00D81A97">
              <w:rPr>
                <w:b/>
                <w:bCs/>
                <w:lang w:val="en-US"/>
              </w:rPr>
              <w:t>Po</w:t>
            </w:r>
          </w:p>
        </w:tc>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07B42B9C" w14:textId="77777777" w:rsidR="00D81A97" w:rsidRPr="00D81A97" w:rsidRDefault="00D81A97" w:rsidP="00D81A97">
            <w:pPr>
              <w:rPr>
                <w:b/>
                <w:bCs/>
                <w:lang w:val="en-US"/>
              </w:rPr>
            </w:pPr>
            <w:r w:rsidRPr="00D81A97">
              <w:rPr>
                <w:b/>
                <w:bCs/>
                <w:lang w:val="en-US"/>
              </w:rPr>
              <w:t>Azure DevOps (0-10)</w:t>
            </w:r>
          </w:p>
        </w:tc>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25F9ABA8" w14:textId="77777777" w:rsidR="00D81A97" w:rsidRPr="00D81A97" w:rsidRDefault="00D81A97" w:rsidP="00D81A97">
            <w:pPr>
              <w:rPr>
                <w:b/>
                <w:bCs/>
                <w:lang w:val="en-US"/>
              </w:rPr>
            </w:pPr>
            <w:r w:rsidRPr="00D81A97">
              <w:rPr>
                <w:b/>
                <w:bCs/>
                <w:lang w:val="en-US"/>
              </w:rPr>
              <w:t>Po</w:t>
            </w:r>
          </w:p>
        </w:tc>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763B1768" w14:textId="77777777" w:rsidR="00D81A97" w:rsidRPr="00D81A97" w:rsidRDefault="00D81A97" w:rsidP="00D81A97">
            <w:pPr>
              <w:rPr>
                <w:b/>
                <w:bCs/>
                <w:lang w:val="en-US"/>
              </w:rPr>
            </w:pPr>
            <w:r w:rsidRPr="00D81A97">
              <w:rPr>
                <w:b/>
                <w:bCs/>
                <w:lang w:val="en-US"/>
              </w:rPr>
              <w:t>GitHub Issues + Wiki (0-10)</w:t>
            </w:r>
          </w:p>
        </w:tc>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53FDE6A4" w14:textId="77777777" w:rsidR="00D81A97" w:rsidRPr="00D81A97" w:rsidRDefault="00D81A97" w:rsidP="00D81A97">
            <w:pPr>
              <w:rPr>
                <w:b/>
                <w:bCs/>
                <w:lang w:val="en-US"/>
              </w:rPr>
            </w:pPr>
            <w:r w:rsidRPr="00D81A97">
              <w:rPr>
                <w:b/>
                <w:bCs/>
                <w:lang w:val="en-US"/>
              </w:rPr>
              <w:t>Po</w:t>
            </w:r>
          </w:p>
        </w:tc>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4E861724" w14:textId="77777777" w:rsidR="00D81A97" w:rsidRPr="00D81A97" w:rsidRDefault="00D81A97" w:rsidP="00D81A97">
            <w:pPr>
              <w:rPr>
                <w:b/>
                <w:bCs/>
                <w:lang w:val="en-US"/>
              </w:rPr>
            </w:pPr>
            <w:r w:rsidRPr="00D81A97">
              <w:rPr>
                <w:b/>
                <w:bCs/>
                <w:lang w:val="en-US"/>
              </w:rPr>
              <w:t>Google Docs + Sheets (0-10)</w:t>
            </w:r>
          </w:p>
        </w:tc>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093299B2" w14:textId="77777777" w:rsidR="00D81A97" w:rsidRPr="00D81A97" w:rsidRDefault="00D81A97" w:rsidP="00D81A97">
            <w:pPr>
              <w:rPr>
                <w:b/>
                <w:bCs/>
                <w:lang w:val="en-US"/>
              </w:rPr>
            </w:pPr>
            <w:r w:rsidRPr="00D81A97">
              <w:rPr>
                <w:b/>
                <w:bCs/>
                <w:lang w:val="en-US"/>
              </w:rPr>
              <w:t>Po</w:t>
            </w:r>
          </w:p>
        </w:tc>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753EFE6E" w14:textId="77777777" w:rsidR="00D81A97" w:rsidRPr="00D81A97" w:rsidRDefault="00D81A97" w:rsidP="00D81A97">
            <w:pPr>
              <w:rPr>
                <w:b/>
                <w:bCs/>
                <w:lang w:val="en-US"/>
              </w:rPr>
            </w:pPr>
            <w:r w:rsidRPr="00D81A97">
              <w:rPr>
                <w:b/>
                <w:bCs/>
                <w:lang w:val="en-US"/>
              </w:rPr>
              <w:t>Microsoft Office 365</w:t>
            </w:r>
          </w:p>
          <w:p w14:paraId="0CB3A7B8" w14:textId="77777777" w:rsidR="00D81A97" w:rsidRPr="00D81A97" w:rsidRDefault="00D81A97" w:rsidP="00D81A97">
            <w:pPr>
              <w:rPr>
                <w:b/>
                <w:bCs/>
                <w:lang w:val="en-US"/>
              </w:rPr>
            </w:pPr>
            <w:r w:rsidRPr="00D81A97">
              <w:rPr>
                <w:b/>
                <w:bCs/>
                <w:lang w:val="en-US"/>
              </w:rPr>
              <w:t>(0-10)</w:t>
            </w:r>
          </w:p>
        </w:tc>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6335E4BB" w14:textId="77777777" w:rsidR="00D81A97" w:rsidRPr="00D81A97" w:rsidRDefault="00D81A97" w:rsidP="00D81A97">
            <w:pPr>
              <w:rPr>
                <w:b/>
                <w:bCs/>
                <w:lang w:val="en-US"/>
              </w:rPr>
            </w:pPr>
            <w:r w:rsidRPr="00D81A97">
              <w:rPr>
                <w:b/>
                <w:bCs/>
                <w:lang w:val="en-US"/>
              </w:rPr>
              <w:t>Po</w:t>
            </w:r>
          </w:p>
        </w:tc>
      </w:tr>
      <w:tr w:rsidR="00F76E30" w:rsidRPr="00D81A97" w14:paraId="32867586" w14:textId="77777777" w:rsidTr="00881415">
        <w:trPr>
          <w:trHeight w:val="462"/>
        </w:trPr>
        <w:tc>
          <w:tcPr>
            <w:tcW w:w="0" w:type="auto"/>
            <w:tcBorders>
              <w:top w:val="single" w:sz="4" w:space="0" w:color="auto"/>
              <w:left w:val="single" w:sz="4" w:space="0" w:color="auto"/>
              <w:bottom w:val="single" w:sz="4" w:space="0" w:color="auto"/>
              <w:right w:val="single" w:sz="4" w:space="0" w:color="auto"/>
            </w:tcBorders>
            <w:hideMark/>
          </w:tcPr>
          <w:p w14:paraId="565112A0" w14:textId="77777777" w:rsidR="00D81A97" w:rsidRPr="00D81A97" w:rsidRDefault="00D81A97" w:rsidP="00D81A97">
            <w:pPr>
              <w:rPr>
                <w:b/>
                <w:lang w:val="en-US"/>
              </w:rPr>
            </w:pPr>
            <w:proofErr w:type="spellStart"/>
            <w:r w:rsidRPr="00D81A97">
              <w:rPr>
                <w:b/>
                <w:lang w:val="en-US"/>
              </w:rPr>
              <w:t>Facilidad</w:t>
            </w:r>
            <w:proofErr w:type="spellEnd"/>
            <w:r w:rsidRPr="00D81A97">
              <w:rPr>
                <w:b/>
                <w:lang w:val="en-US"/>
              </w:rPr>
              <w:t xml:space="preserve"> de Uso</w:t>
            </w:r>
          </w:p>
        </w:tc>
        <w:tc>
          <w:tcPr>
            <w:tcW w:w="0" w:type="auto"/>
            <w:tcBorders>
              <w:top w:val="single" w:sz="4" w:space="0" w:color="auto"/>
              <w:left w:val="single" w:sz="4" w:space="0" w:color="auto"/>
              <w:bottom w:val="single" w:sz="4" w:space="0" w:color="auto"/>
              <w:right w:val="single" w:sz="4" w:space="0" w:color="auto"/>
            </w:tcBorders>
            <w:hideMark/>
          </w:tcPr>
          <w:p w14:paraId="7F446022" w14:textId="77777777" w:rsidR="00D81A97" w:rsidRPr="00D81A97" w:rsidRDefault="00D81A97" w:rsidP="00D81A97">
            <w:r w:rsidRPr="00D81A97">
              <w:rPr>
                <w:lang w:val="en-US"/>
              </w:rPr>
              <w:t>4</w:t>
            </w:r>
          </w:p>
        </w:tc>
        <w:tc>
          <w:tcPr>
            <w:tcW w:w="0" w:type="auto"/>
            <w:tcBorders>
              <w:top w:val="single" w:sz="4" w:space="0" w:color="auto"/>
              <w:left w:val="single" w:sz="4" w:space="0" w:color="auto"/>
              <w:bottom w:val="single" w:sz="4" w:space="0" w:color="auto"/>
              <w:right w:val="single" w:sz="4" w:space="0" w:color="auto"/>
            </w:tcBorders>
            <w:hideMark/>
          </w:tcPr>
          <w:p w14:paraId="7D28FAA6" w14:textId="77777777" w:rsidR="00D81A97" w:rsidRPr="00D81A97" w:rsidRDefault="00D81A97" w:rsidP="00D81A97">
            <w:pPr>
              <w:rPr>
                <w:lang w:val="en-US"/>
              </w:rPr>
            </w:pPr>
            <w:r w:rsidRPr="00D81A97">
              <w:rPr>
                <w:lang w:val="en-US"/>
              </w:rPr>
              <w:t>8</w:t>
            </w:r>
          </w:p>
        </w:tc>
        <w:tc>
          <w:tcPr>
            <w:tcW w:w="0" w:type="auto"/>
            <w:tcBorders>
              <w:top w:val="single" w:sz="4" w:space="0" w:color="auto"/>
              <w:left w:val="single" w:sz="4" w:space="0" w:color="auto"/>
              <w:bottom w:val="single" w:sz="4" w:space="0" w:color="auto"/>
              <w:right w:val="single" w:sz="4" w:space="0" w:color="auto"/>
            </w:tcBorders>
            <w:hideMark/>
          </w:tcPr>
          <w:p w14:paraId="2824ADB7" w14:textId="77777777" w:rsidR="00D81A97" w:rsidRPr="00D81A97" w:rsidRDefault="00D81A97" w:rsidP="00D81A97">
            <w:pPr>
              <w:rPr>
                <w:lang w:val="en-US"/>
              </w:rPr>
            </w:pPr>
            <w:r w:rsidRPr="00D81A97">
              <w:rPr>
                <w:lang w:val="en-US"/>
              </w:rPr>
              <w:t>32</w:t>
            </w:r>
          </w:p>
        </w:tc>
        <w:tc>
          <w:tcPr>
            <w:tcW w:w="0" w:type="auto"/>
            <w:tcBorders>
              <w:top w:val="single" w:sz="4" w:space="0" w:color="auto"/>
              <w:left w:val="single" w:sz="4" w:space="0" w:color="auto"/>
              <w:bottom w:val="single" w:sz="4" w:space="0" w:color="auto"/>
              <w:right w:val="single" w:sz="4" w:space="0" w:color="auto"/>
            </w:tcBorders>
            <w:hideMark/>
          </w:tcPr>
          <w:p w14:paraId="2228FF41" w14:textId="77777777" w:rsidR="00D81A97" w:rsidRPr="00D81A97" w:rsidRDefault="00D81A97" w:rsidP="00D81A97">
            <w:pPr>
              <w:rPr>
                <w:lang w:val="en-US"/>
              </w:rPr>
            </w:pPr>
            <w:r w:rsidRPr="00D81A97">
              <w:rPr>
                <w:lang w:val="en-US"/>
              </w:rPr>
              <w:t>8</w:t>
            </w:r>
          </w:p>
        </w:tc>
        <w:tc>
          <w:tcPr>
            <w:tcW w:w="0" w:type="auto"/>
            <w:tcBorders>
              <w:top w:val="single" w:sz="4" w:space="0" w:color="auto"/>
              <w:left w:val="single" w:sz="4" w:space="0" w:color="auto"/>
              <w:bottom w:val="single" w:sz="4" w:space="0" w:color="auto"/>
              <w:right w:val="single" w:sz="4" w:space="0" w:color="auto"/>
            </w:tcBorders>
            <w:hideMark/>
          </w:tcPr>
          <w:p w14:paraId="19D515D1" w14:textId="77777777" w:rsidR="00D81A97" w:rsidRPr="00D81A97" w:rsidRDefault="00D81A97" w:rsidP="00D81A97">
            <w:pPr>
              <w:rPr>
                <w:lang w:val="en-US"/>
              </w:rPr>
            </w:pPr>
            <w:r w:rsidRPr="00D81A97">
              <w:rPr>
                <w:lang w:val="en-US"/>
              </w:rPr>
              <w:t>32</w:t>
            </w:r>
          </w:p>
        </w:tc>
        <w:tc>
          <w:tcPr>
            <w:tcW w:w="0" w:type="auto"/>
            <w:tcBorders>
              <w:top w:val="single" w:sz="4" w:space="0" w:color="auto"/>
              <w:left w:val="single" w:sz="4" w:space="0" w:color="auto"/>
              <w:bottom w:val="single" w:sz="4" w:space="0" w:color="auto"/>
              <w:right w:val="single" w:sz="4" w:space="0" w:color="auto"/>
            </w:tcBorders>
            <w:hideMark/>
          </w:tcPr>
          <w:p w14:paraId="1EB2A50E"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4672D16B" w14:textId="77777777" w:rsidR="00D81A97" w:rsidRPr="00D81A97" w:rsidRDefault="00D81A97" w:rsidP="00D81A97">
            <w:pPr>
              <w:rPr>
                <w:lang w:val="en-US"/>
              </w:rPr>
            </w:pPr>
            <w:r w:rsidRPr="00D81A97">
              <w:rPr>
                <w:lang w:val="en-US"/>
              </w:rPr>
              <w:t>40</w:t>
            </w:r>
          </w:p>
        </w:tc>
        <w:tc>
          <w:tcPr>
            <w:tcW w:w="0" w:type="auto"/>
            <w:tcBorders>
              <w:top w:val="single" w:sz="4" w:space="0" w:color="auto"/>
              <w:left w:val="single" w:sz="4" w:space="0" w:color="auto"/>
              <w:bottom w:val="single" w:sz="4" w:space="0" w:color="auto"/>
              <w:right w:val="single" w:sz="4" w:space="0" w:color="auto"/>
            </w:tcBorders>
            <w:hideMark/>
          </w:tcPr>
          <w:p w14:paraId="3DD8CCB7"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41324FF6" w14:textId="77777777" w:rsidR="00D81A97" w:rsidRPr="00D81A97" w:rsidRDefault="00D81A97" w:rsidP="00D81A97">
            <w:pPr>
              <w:rPr>
                <w:lang w:val="en-US"/>
              </w:rPr>
            </w:pPr>
            <w:r w:rsidRPr="00D81A97">
              <w:rPr>
                <w:lang w:val="en-US"/>
              </w:rPr>
              <w:t>40</w:t>
            </w:r>
          </w:p>
        </w:tc>
        <w:tc>
          <w:tcPr>
            <w:tcW w:w="0" w:type="auto"/>
            <w:tcBorders>
              <w:top w:val="single" w:sz="4" w:space="0" w:color="auto"/>
              <w:left w:val="single" w:sz="4" w:space="0" w:color="auto"/>
              <w:bottom w:val="single" w:sz="4" w:space="0" w:color="auto"/>
              <w:right w:val="single" w:sz="4" w:space="0" w:color="auto"/>
            </w:tcBorders>
            <w:hideMark/>
          </w:tcPr>
          <w:p w14:paraId="42327525" w14:textId="77777777" w:rsidR="00D81A97" w:rsidRPr="00D81A97" w:rsidRDefault="00D81A97" w:rsidP="00D81A97">
            <w:pPr>
              <w:rPr>
                <w:lang w:val="en-US"/>
              </w:rPr>
            </w:pPr>
            <w:r w:rsidRPr="00D81A97">
              <w:rPr>
                <w:lang w:val="en-US"/>
              </w:rPr>
              <w:t>8</w:t>
            </w:r>
          </w:p>
        </w:tc>
        <w:tc>
          <w:tcPr>
            <w:tcW w:w="0" w:type="auto"/>
            <w:tcBorders>
              <w:top w:val="single" w:sz="4" w:space="0" w:color="auto"/>
              <w:left w:val="single" w:sz="4" w:space="0" w:color="auto"/>
              <w:bottom w:val="single" w:sz="4" w:space="0" w:color="auto"/>
              <w:right w:val="single" w:sz="4" w:space="0" w:color="auto"/>
            </w:tcBorders>
            <w:hideMark/>
          </w:tcPr>
          <w:p w14:paraId="24C4F20C" w14:textId="77777777" w:rsidR="00D81A97" w:rsidRPr="00D81A97" w:rsidRDefault="00D81A97" w:rsidP="00D81A97">
            <w:pPr>
              <w:rPr>
                <w:lang w:val="en-US"/>
              </w:rPr>
            </w:pPr>
            <w:r w:rsidRPr="00D81A97">
              <w:rPr>
                <w:lang w:val="en-US"/>
              </w:rPr>
              <w:t>32</w:t>
            </w:r>
          </w:p>
        </w:tc>
      </w:tr>
      <w:tr w:rsidR="00F76E30" w:rsidRPr="00D81A97" w14:paraId="614561FF" w14:textId="77777777" w:rsidTr="00881415">
        <w:trPr>
          <w:trHeight w:val="462"/>
        </w:trPr>
        <w:tc>
          <w:tcPr>
            <w:tcW w:w="0" w:type="auto"/>
            <w:tcBorders>
              <w:top w:val="single" w:sz="4" w:space="0" w:color="auto"/>
              <w:left w:val="single" w:sz="4" w:space="0" w:color="auto"/>
              <w:bottom w:val="single" w:sz="4" w:space="0" w:color="auto"/>
              <w:right w:val="single" w:sz="4" w:space="0" w:color="auto"/>
            </w:tcBorders>
            <w:hideMark/>
          </w:tcPr>
          <w:p w14:paraId="6B57743D" w14:textId="77777777" w:rsidR="00D81A97" w:rsidRPr="00D81A97" w:rsidRDefault="00D81A97" w:rsidP="00D81A97">
            <w:pPr>
              <w:rPr>
                <w:b/>
                <w:bCs/>
                <w:lang w:val="en-US"/>
              </w:rPr>
            </w:pPr>
            <w:proofErr w:type="spellStart"/>
            <w:r w:rsidRPr="00D81A97">
              <w:rPr>
                <w:b/>
                <w:bCs/>
                <w:lang w:val="en-US"/>
              </w:rPr>
              <w:t>Colaboración</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15132AD8" w14:textId="77777777" w:rsidR="00D81A97" w:rsidRPr="00D81A97" w:rsidRDefault="00D81A97" w:rsidP="00D81A97">
            <w:pPr>
              <w:rPr>
                <w:lang w:val="en-US"/>
              </w:rPr>
            </w:pPr>
            <w:r w:rsidRPr="00D81A97">
              <w:rPr>
                <w:lang w:val="en-US"/>
              </w:rPr>
              <w:t>4</w:t>
            </w:r>
          </w:p>
        </w:tc>
        <w:tc>
          <w:tcPr>
            <w:tcW w:w="0" w:type="auto"/>
            <w:tcBorders>
              <w:top w:val="single" w:sz="4" w:space="0" w:color="auto"/>
              <w:left w:val="single" w:sz="4" w:space="0" w:color="auto"/>
              <w:bottom w:val="single" w:sz="4" w:space="0" w:color="auto"/>
              <w:right w:val="single" w:sz="4" w:space="0" w:color="auto"/>
            </w:tcBorders>
            <w:hideMark/>
          </w:tcPr>
          <w:p w14:paraId="1B5F5C7D"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346BEDD8" w14:textId="77777777" w:rsidR="00D81A97" w:rsidRPr="00D81A97" w:rsidRDefault="00D81A97" w:rsidP="00D81A97">
            <w:pPr>
              <w:rPr>
                <w:lang w:val="en-US"/>
              </w:rPr>
            </w:pPr>
            <w:r w:rsidRPr="00D81A97">
              <w:rPr>
                <w:lang w:val="en-US"/>
              </w:rPr>
              <w:t>40</w:t>
            </w:r>
          </w:p>
        </w:tc>
        <w:tc>
          <w:tcPr>
            <w:tcW w:w="0" w:type="auto"/>
            <w:tcBorders>
              <w:top w:val="single" w:sz="4" w:space="0" w:color="auto"/>
              <w:left w:val="single" w:sz="4" w:space="0" w:color="auto"/>
              <w:bottom w:val="single" w:sz="4" w:space="0" w:color="auto"/>
              <w:right w:val="single" w:sz="4" w:space="0" w:color="auto"/>
            </w:tcBorders>
            <w:hideMark/>
          </w:tcPr>
          <w:p w14:paraId="2B90476B"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5910A671" w14:textId="77777777" w:rsidR="00D81A97" w:rsidRPr="00D81A97" w:rsidRDefault="00D81A97" w:rsidP="00D81A97">
            <w:pPr>
              <w:rPr>
                <w:lang w:val="en-US"/>
              </w:rPr>
            </w:pPr>
            <w:r w:rsidRPr="00D81A97">
              <w:rPr>
                <w:lang w:val="en-US"/>
              </w:rPr>
              <w:t>40</w:t>
            </w:r>
          </w:p>
        </w:tc>
        <w:tc>
          <w:tcPr>
            <w:tcW w:w="0" w:type="auto"/>
            <w:tcBorders>
              <w:top w:val="single" w:sz="4" w:space="0" w:color="auto"/>
              <w:left w:val="single" w:sz="4" w:space="0" w:color="auto"/>
              <w:bottom w:val="single" w:sz="4" w:space="0" w:color="auto"/>
              <w:right w:val="single" w:sz="4" w:space="0" w:color="auto"/>
            </w:tcBorders>
            <w:hideMark/>
          </w:tcPr>
          <w:p w14:paraId="6ECE1D55" w14:textId="77777777" w:rsidR="00D81A97" w:rsidRPr="00D81A97" w:rsidRDefault="00D81A97" w:rsidP="00D81A97">
            <w:pPr>
              <w:rPr>
                <w:lang w:val="en-US"/>
              </w:rPr>
            </w:pPr>
            <w:r w:rsidRPr="00D81A97">
              <w:rPr>
                <w:lang w:val="en-US"/>
              </w:rPr>
              <w:t>8</w:t>
            </w:r>
          </w:p>
        </w:tc>
        <w:tc>
          <w:tcPr>
            <w:tcW w:w="0" w:type="auto"/>
            <w:tcBorders>
              <w:top w:val="single" w:sz="4" w:space="0" w:color="auto"/>
              <w:left w:val="single" w:sz="4" w:space="0" w:color="auto"/>
              <w:bottom w:val="single" w:sz="4" w:space="0" w:color="auto"/>
              <w:right w:val="single" w:sz="4" w:space="0" w:color="auto"/>
            </w:tcBorders>
            <w:hideMark/>
          </w:tcPr>
          <w:p w14:paraId="74482F60" w14:textId="77777777" w:rsidR="00D81A97" w:rsidRPr="00D81A97" w:rsidRDefault="00D81A97" w:rsidP="00D81A97">
            <w:pPr>
              <w:rPr>
                <w:lang w:val="en-US"/>
              </w:rPr>
            </w:pPr>
            <w:r w:rsidRPr="00D81A97">
              <w:rPr>
                <w:lang w:val="en-US"/>
              </w:rPr>
              <w:t>32</w:t>
            </w:r>
          </w:p>
        </w:tc>
        <w:tc>
          <w:tcPr>
            <w:tcW w:w="0" w:type="auto"/>
            <w:tcBorders>
              <w:top w:val="single" w:sz="4" w:space="0" w:color="auto"/>
              <w:left w:val="single" w:sz="4" w:space="0" w:color="auto"/>
              <w:bottom w:val="single" w:sz="4" w:space="0" w:color="auto"/>
              <w:right w:val="single" w:sz="4" w:space="0" w:color="auto"/>
            </w:tcBorders>
            <w:hideMark/>
          </w:tcPr>
          <w:p w14:paraId="104E6C7D"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2BA4BF91" w14:textId="77777777" w:rsidR="00D81A97" w:rsidRPr="00D81A97" w:rsidRDefault="00D81A97" w:rsidP="00D81A97">
            <w:pPr>
              <w:rPr>
                <w:lang w:val="en-US"/>
              </w:rPr>
            </w:pPr>
            <w:r w:rsidRPr="00D81A97">
              <w:rPr>
                <w:lang w:val="en-US"/>
              </w:rPr>
              <w:t>40</w:t>
            </w:r>
          </w:p>
        </w:tc>
        <w:tc>
          <w:tcPr>
            <w:tcW w:w="0" w:type="auto"/>
            <w:tcBorders>
              <w:top w:val="single" w:sz="4" w:space="0" w:color="auto"/>
              <w:left w:val="single" w:sz="4" w:space="0" w:color="auto"/>
              <w:bottom w:val="single" w:sz="4" w:space="0" w:color="auto"/>
              <w:right w:val="single" w:sz="4" w:space="0" w:color="auto"/>
            </w:tcBorders>
            <w:hideMark/>
          </w:tcPr>
          <w:p w14:paraId="6A55F471" w14:textId="77777777" w:rsidR="00D81A97" w:rsidRPr="00D81A97" w:rsidRDefault="00D81A97" w:rsidP="00D81A97">
            <w:pPr>
              <w:rPr>
                <w:lang w:val="en-US"/>
              </w:rPr>
            </w:pPr>
            <w:r w:rsidRPr="00D81A97">
              <w:rPr>
                <w:lang w:val="en-US"/>
              </w:rPr>
              <w:t>8</w:t>
            </w:r>
          </w:p>
        </w:tc>
        <w:tc>
          <w:tcPr>
            <w:tcW w:w="0" w:type="auto"/>
            <w:tcBorders>
              <w:top w:val="single" w:sz="4" w:space="0" w:color="auto"/>
              <w:left w:val="single" w:sz="4" w:space="0" w:color="auto"/>
              <w:bottom w:val="single" w:sz="4" w:space="0" w:color="auto"/>
              <w:right w:val="single" w:sz="4" w:space="0" w:color="auto"/>
            </w:tcBorders>
            <w:hideMark/>
          </w:tcPr>
          <w:p w14:paraId="7E8F79ED" w14:textId="77777777" w:rsidR="00D81A97" w:rsidRPr="00D81A97" w:rsidRDefault="00D81A97" w:rsidP="00D81A97">
            <w:pPr>
              <w:rPr>
                <w:lang w:val="en-US"/>
              </w:rPr>
            </w:pPr>
            <w:r w:rsidRPr="00D81A97">
              <w:rPr>
                <w:lang w:val="en-US"/>
              </w:rPr>
              <w:t>32</w:t>
            </w:r>
          </w:p>
        </w:tc>
      </w:tr>
      <w:tr w:rsidR="00F76E30" w:rsidRPr="00D81A97" w14:paraId="58D8D35D" w14:textId="77777777" w:rsidTr="00192FA8">
        <w:trPr>
          <w:trHeight w:val="231"/>
        </w:trPr>
        <w:tc>
          <w:tcPr>
            <w:tcW w:w="0" w:type="auto"/>
            <w:tcBorders>
              <w:top w:val="single" w:sz="4" w:space="0" w:color="auto"/>
              <w:left w:val="single" w:sz="4" w:space="0" w:color="auto"/>
              <w:bottom w:val="single" w:sz="4" w:space="0" w:color="auto"/>
              <w:right w:val="single" w:sz="4" w:space="0" w:color="auto"/>
            </w:tcBorders>
            <w:hideMark/>
          </w:tcPr>
          <w:p w14:paraId="3DCD58DE" w14:textId="77777777" w:rsidR="00D81A97" w:rsidRPr="00D81A97" w:rsidRDefault="00D81A97" w:rsidP="00D81A97">
            <w:pPr>
              <w:rPr>
                <w:b/>
                <w:bCs/>
                <w:lang w:val="en-US"/>
              </w:rPr>
            </w:pPr>
            <w:proofErr w:type="spellStart"/>
            <w:r w:rsidRPr="00D81A97">
              <w:rPr>
                <w:b/>
                <w:bCs/>
                <w:lang w:val="en-US"/>
              </w:rPr>
              <w:t>Integración</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09D6FF57" w14:textId="77777777" w:rsidR="00D81A97" w:rsidRPr="00D81A97" w:rsidRDefault="00D81A97" w:rsidP="00D81A97">
            <w:pPr>
              <w:rPr>
                <w:lang w:val="en-US"/>
              </w:rPr>
            </w:pPr>
            <w:r w:rsidRPr="00D81A97">
              <w:rPr>
                <w:lang w:val="en-US"/>
              </w:rPr>
              <w:t>5</w:t>
            </w:r>
          </w:p>
        </w:tc>
        <w:tc>
          <w:tcPr>
            <w:tcW w:w="0" w:type="auto"/>
            <w:tcBorders>
              <w:top w:val="single" w:sz="4" w:space="0" w:color="auto"/>
              <w:left w:val="single" w:sz="4" w:space="0" w:color="auto"/>
              <w:bottom w:val="single" w:sz="4" w:space="0" w:color="auto"/>
              <w:right w:val="single" w:sz="4" w:space="0" w:color="auto"/>
            </w:tcBorders>
            <w:hideMark/>
          </w:tcPr>
          <w:p w14:paraId="180E530C"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7894ADCD" w14:textId="77777777" w:rsidR="00D81A97" w:rsidRPr="00D81A97" w:rsidRDefault="00D81A97" w:rsidP="00D81A97">
            <w:pPr>
              <w:rPr>
                <w:lang w:val="en-US"/>
              </w:rPr>
            </w:pPr>
            <w:r w:rsidRPr="00D81A97">
              <w:rPr>
                <w:lang w:val="en-US"/>
              </w:rPr>
              <w:t>50</w:t>
            </w:r>
          </w:p>
        </w:tc>
        <w:tc>
          <w:tcPr>
            <w:tcW w:w="0" w:type="auto"/>
            <w:tcBorders>
              <w:top w:val="single" w:sz="4" w:space="0" w:color="auto"/>
              <w:left w:val="single" w:sz="4" w:space="0" w:color="auto"/>
              <w:bottom w:val="single" w:sz="4" w:space="0" w:color="auto"/>
              <w:right w:val="single" w:sz="4" w:space="0" w:color="auto"/>
            </w:tcBorders>
            <w:hideMark/>
          </w:tcPr>
          <w:p w14:paraId="7ADC8562"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78F600CD" w14:textId="77777777" w:rsidR="00D81A97" w:rsidRPr="00D81A97" w:rsidRDefault="00D81A97" w:rsidP="00D81A97">
            <w:pPr>
              <w:rPr>
                <w:lang w:val="en-US"/>
              </w:rPr>
            </w:pPr>
            <w:r w:rsidRPr="00D81A97">
              <w:rPr>
                <w:lang w:val="en-US"/>
              </w:rPr>
              <w:t>50</w:t>
            </w:r>
          </w:p>
        </w:tc>
        <w:tc>
          <w:tcPr>
            <w:tcW w:w="0" w:type="auto"/>
            <w:tcBorders>
              <w:top w:val="single" w:sz="4" w:space="0" w:color="auto"/>
              <w:left w:val="single" w:sz="4" w:space="0" w:color="auto"/>
              <w:bottom w:val="single" w:sz="4" w:space="0" w:color="auto"/>
              <w:right w:val="single" w:sz="4" w:space="0" w:color="auto"/>
            </w:tcBorders>
            <w:hideMark/>
          </w:tcPr>
          <w:p w14:paraId="1089B096" w14:textId="77777777" w:rsidR="00D81A97" w:rsidRPr="00D81A97" w:rsidRDefault="00D81A97" w:rsidP="00D81A97">
            <w:pPr>
              <w:rPr>
                <w:lang w:val="en-US"/>
              </w:rPr>
            </w:pPr>
            <w:r w:rsidRPr="00D81A97">
              <w:rPr>
                <w:lang w:val="en-US"/>
              </w:rPr>
              <w:t>6</w:t>
            </w:r>
          </w:p>
        </w:tc>
        <w:tc>
          <w:tcPr>
            <w:tcW w:w="0" w:type="auto"/>
            <w:tcBorders>
              <w:top w:val="single" w:sz="4" w:space="0" w:color="auto"/>
              <w:left w:val="single" w:sz="4" w:space="0" w:color="auto"/>
              <w:bottom w:val="single" w:sz="4" w:space="0" w:color="auto"/>
              <w:right w:val="single" w:sz="4" w:space="0" w:color="auto"/>
            </w:tcBorders>
            <w:hideMark/>
          </w:tcPr>
          <w:p w14:paraId="0D482491" w14:textId="77777777" w:rsidR="00D81A97" w:rsidRPr="00D81A97" w:rsidRDefault="00D81A97" w:rsidP="00D81A97">
            <w:pPr>
              <w:rPr>
                <w:lang w:val="en-US"/>
              </w:rPr>
            </w:pPr>
            <w:r w:rsidRPr="00D81A97">
              <w:rPr>
                <w:lang w:val="en-US"/>
              </w:rPr>
              <w:t>30</w:t>
            </w:r>
          </w:p>
        </w:tc>
        <w:tc>
          <w:tcPr>
            <w:tcW w:w="0" w:type="auto"/>
            <w:tcBorders>
              <w:top w:val="single" w:sz="4" w:space="0" w:color="auto"/>
              <w:left w:val="single" w:sz="4" w:space="0" w:color="auto"/>
              <w:bottom w:val="single" w:sz="4" w:space="0" w:color="auto"/>
              <w:right w:val="single" w:sz="4" w:space="0" w:color="auto"/>
            </w:tcBorders>
            <w:hideMark/>
          </w:tcPr>
          <w:p w14:paraId="23AF7963" w14:textId="77777777" w:rsidR="00D81A97" w:rsidRPr="00D81A97" w:rsidRDefault="00D81A97" w:rsidP="00D81A97">
            <w:pPr>
              <w:rPr>
                <w:lang w:val="en-US"/>
              </w:rPr>
            </w:pPr>
            <w:r w:rsidRPr="00D81A97">
              <w:rPr>
                <w:lang w:val="en-US"/>
              </w:rPr>
              <w:t>6</w:t>
            </w:r>
          </w:p>
        </w:tc>
        <w:tc>
          <w:tcPr>
            <w:tcW w:w="0" w:type="auto"/>
            <w:tcBorders>
              <w:top w:val="single" w:sz="4" w:space="0" w:color="auto"/>
              <w:left w:val="single" w:sz="4" w:space="0" w:color="auto"/>
              <w:bottom w:val="single" w:sz="4" w:space="0" w:color="auto"/>
              <w:right w:val="single" w:sz="4" w:space="0" w:color="auto"/>
            </w:tcBorders>
            <w:hideMark/>
          </w:tcPr>
          <w:p w14:paraId="1DD092F9" w14:textId="77777777" w:rsidR="00D81A97" w:rsidRPr="00D81A97" w:rsidRDefault="00D81A97" w:rsidP="00D81A97">
            <w:pPr>
              <w:rPr>
                <w:lang w:val="en-US"/>
              </w:rPr>
            </w:pPr>
            <w:r w:rsidRPr="00D81A97">
              <w:rPr>
                <w:lang w:val="en-US"/>
              </w:rPr>
              <w:t>30</w:t>
            </w:r>
          </w:p>
        </w:tc>
        <w:tc>
          <w:tcPr>
            <w:tcW w:w="0" w:type="auto"/>
            <w:tcBorders>
              <w:top w:val="single" w:sz="4" w:space="0" w:color="auto"/>
              <w:left w:val="single" w:sz="4" w:space="0" w:color="auto"/>
              <w:bottom w:val="single" w:sz="4" w:space="0" w:color="auto"/>
              <w:right w:val="single" w:sz="4" w:space="0" w:color="auto"/>
            </w:tcBorders>
            <w:hideMark/>
          </w:tcPr>
          <w:p w14:paraId="65A32349"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3E8D96A3" w14:textId="77777777" w:rsidR="00D81A97" w:rsidRPr="00D81A97" w:rsidRDefault="00D81A97" w:rsidP="00D81A97">
            <w:pPr>
              <w:rPr>
                <w:lang w:val="en-US"/>
              </w:rPr>
            </w:pPr>
            <w:r w:rsidRPr="00D81A97">
              <w:rPr>
                <w:lang w:val="en-US"/>
              </w:rPr>
              <w:t>50</w:t>
            </w:r>
          </w:p>
        </w:tc>
      </w:tr>
      <w:tr w:rsidR="00F76E30" w:rsidRPr="00D81A97" w14:paraId="37E3F672" w14:textId="77777777" w:rsidTr="00192FA8">
        <w:trPr>
          <w:trHeight w:val="231"/>
        </w:trPr>
        <w:tc>
          <w:tcPr>
            <w:tcW w:w="0" w:type="auto"/>
            <w:tcBorders>
              <w:top w:val="single" w:sz="4" w:space="0" w:color="auto"/>
              <w:left w:val="single" w:sz="4" w:space="0" w:color="auto"/>
              <w:bottom w:val="single" w:sz="4" w:space="0" w:color="auto"/>
              <w:right w:val="single" w:sz="4" w:space="0" w:color="auto"/>
            </w:tcBorders>
            <w:hideMark/>
          </w:tcPr>
          <w:p w14:paraId="1131830F" w14:textId="77777777" w:rsidR="00D81A97" w:rsidRPr="00D81A97" w:rsidRDefault="00D81A97" w:rsidP="00D81A97">
            <w:pPr>
              <w:rPr>
                <w:b/>
                <w:bCs/>
                <w:lang w:val="en-US"/>
              </w:rPr>
            </w:pPr>
            <w:proofErr w:type="spellStart"/>
            <w:r w:rsidRPr="00D81A97">
              <w:rPr>
                <w:b/>
                <w:bCs/>
                <w:lang w:val="en-US"/>
              </w:rPr>
              <w:t>Trazabilidad</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337D9BFC" w14:textId="77777777" w:rsidR="00D81A97" w:rsidRPr="00D81A97" w:rsidRDefault="00D81A97" w:rsidP="00D81A97">
            <w:pPr>
              <w:rPr>
                <w:lang w:val="en-US"/>
              </w:rPr>
            </w:pPr>
            <w:r w:rsidRPr="00D81A97">
              <w:rPr>
                <w:lang w:val="en-US"/>
              </w:rPr>
              <w:t>5</w:t>
            </w:r>
          </w:p>
        </w:tc>
        <w:tc>
          <w:tcPr>
            <w:tcW w:w="0" w:type="auto"/>
            <w:tcBorders>
              <w:top w:val="single" w:sz="4" w:space="0" w:color="auto"/>
              <w:left w:val="single" w:sz="4" w:space="0" w:color="auto"/>
              <w:bottom w:val="single" w:sz="4" w:space="0" w:color="auto"/>
              <w:right w:val="single" w:sz="4" w:space="0" w:color="auto"/>
            </w:tcBorders>
            <w:hideMark/>
          </w:tcPr>
          <w:p w14:paraId="74D5DB99"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4B56809B" w14:textId="77777777" w:rsidR="00D81A97" w:rsidRPr="00D81A97" w:rsidRDefault="00D81A97" w:rsidP="00D81A97">
            <w:pPr>
              <w:rPr>
                <w:lang w:val="en-US"/>
              </w:rPr>
            </w:pPr>
            <w:r w:rsidRPr="00D81A97">
              <w:rPr>
                <w:lang w:val="en-US"/>
              </w:rPr>
              <w:t>50</w:t>
            </w:r>
          </w:p>
        </w:tc>
        <w:tc>
          <w:tcPr>
            <w:tcW w:w="0" w:type="auto"/>
            <w:tcBorders>
              <w:top w:val="single" w:sz="4" w:space="0" w:color="auto"/>
              <w:left w:val="single" w:sz="4" w:space="0" w:color="auto"/>
              <w:bottom w:val="single" w:sz="4" w:space="0" w:color="auto"/>
              <w:right w:val="single" w:sz="4" w:space="0" w:color="auto"/>
            </w:tcBorders>
            <w:hideMark/>
          </w:tcPr>
          <w:p w14:paraId="5090963F"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55E0C3DB" w14:textId="77777777" w:rsidR="00D81A97" w:rsidRPr="00D81A97" w:rsidRDefault="00D81A97" w:rsidP="00D81A97">
            <w:pPr>
              <w:rPr>
                <w:lang w:val="en-US"/>
              </w:rPr>
            </w:pPr>
            <w:r w:rsidRPr="00D81A97">
              <w:rPr>
                <w:lang w:val="en-US"/>
              </w:rPr>
              <w:t>50</w:t>
            </w:r>
          </w:p>
        </w:tc>
        <w:tc>
          <w:tcPr>
            <w:tcW w:w="0" w:type="auto"/>
            <w:tcBorders>
              <w:top w:val="single" w:sz="4" w:space="0" w:color="auto"/>
              <w:left w:val="single" w:sz="4" w:space="0" w:color="auto"/>
              <w:bottom w:val="single" w:sz="4" w:space="0" w:color="auto"/>
              <w:right w:val="single" w:sz="4" w:space="0" w:color="auto"/>
            </w:tcBorders>
            <w:hideMark/>
          </w:tcPr>
          <w:p w14:paraId="2AC681A6" w14:textId="77777777" w:rsidR="00D81A97" w:rsidRPr="00D81A97" w:rsidRDefault="00D81A97" w:rsidP="00D81A97">
            <w:pPr>
              <w:rPr>
                <w:lang w:val="en-US"/>
              </w:rPr>
            </w:pPr>
            <w:r w:rsidRPr="00D81A97">
              <w:rPr>
                <w:lang w:val="en-US"/>
              </w:rPr>
              <w:t>6</w:t>
            </w:r>
          </w:p>
        </w:tc>
        <w:tc>
          <w:tcPr>
            <w:tcW w:w="0" w:type="auto"/>
            <w:tcBorders>
              <w:top w:val="single" w:sz="4" w:space="0" w:color="auto"/>
              <w:left w:val="single" w:sz="4" w:space="0" w:color="auto"/>
              <w:bottom w:val="single" w:sz="4" w:space="0" w:color="auto"/>
              <w:right w:val="single" w:sz="4" w:space="0" w:color="auto"/>
            </w:tcBorders>
            <w:hideMark/>
          </w:tcPr>
          <w:p w14:paraId="1C689606" w14:textId="77777777" w:rsidR="00D81A97" w:rsidRPr="00D81A97" w:rsidRDefault="00D81A97" w:rsidP="00D81A97">
            <w:pPr>
              <w:rPr>
                <w:lang w:val="en-US"/>
              </w:rPr>
            </w:pPr>
            <w:r w:rsidRPr="00D81A97">
              <w:rPr>
                <w:lang w:val="en-US"/>
              </w:rPr>
              <w:t>30</w:t>
            </w:r>
          </w:p>
        </w:tc>
        <w:tc>
          <w:tcPr>
            <w:tcW w:w="0" w:type="auto"/>
            <w:tcBorders>
              <w:top w:val="single" w:sz="4" w:space="0" w:color="auto"/>
              <w:left w:val="single" w:sz="4" w:space="0" w:color="auto"/>
              <w:bottom w:val="single" w:sz="4" w:space="0" w:color="auto"/>
              <w:right w:val="single" w:sz="4" w:space="0" w:color="auto"/>
            </w:tcBorders>
            <w:hideMark/>
          </w:tcPr>
          <w:p w14:paraId="73501A0D" w14:textId="77777777" w:rsidR="00D81A97" w:rsidRPr="00D81A97" w:rsidRDefault="00D81A97" w:rsidP="00D81A97">
            <w:pPr>
              <w:rPr>
                <w:lang w:val="en-US"/>
              </w:rPr>
            </w:pPr>
            <w:r w:rsidRPr="00D81A97">
              <w:rPr>
                <w:lang w:val="en-US"/>
              </w:rPr>
              <w:t>4</w:t>
            </w:r>
          </w:p>
        </w:tc>
        <w:tc>
          <w:tcPr>
            <w:tcW w:w="0" w:type="auto"/>
            <w:tcBorders>
              <w:top w:val="single" w:sz="4" w:space="0" w:color="auto"/>
              <w:left w:val="single" w:sz="4" w:space="0" w:color="auto"/>
              <w:bottom w:val="single" w:sz="4" w:space="0" w:color="auto"/>
              <w:right w:val="single" w:sz="4" w:space="0" w:color="auto"/>
            </w:tcBorders>
            <w:hideMark/>
          </w:tcPr>
          <w:p w14:paraId="63045590" w14:textId="77777777" w:rsidR="00D81A97" w:rsidRPr="00D81A97" w:rsidRDefault="00D81A97" w:rsidP="00D81A97">
            <w:pPr>
              <w:rPr>
                <w:lang w:val="en-US"/>
              </w:rPr>
            </w:pPr>
            <w:r w:rsidRPr="00D81A97">
              <w:rPr>
                <w:lang w:val="en-US"/>
              </w:rPr>
              <w:t>20</w:t>
            </w:r>
          </w:p>
        </w:tc>
        <w:tc>
          <w:tcPr>
            <w:tcW w:w="0" w:type="auto"/>
            <w:tcBorders>
              <w:top w:val="single" w:sz="4" w:space="0" w:color="auto"/>
              <w:left w:val="single" w:sz="4" w:space="0" w:color="auto"/>
              <w:bottom w:val="single" w:sz="4" w:space="0" w:color="auto"/>
              <w:right w:val="single" w:sz="4" w:space="0" w:color="auto"/>
            </w:tcBorders>
            <w:hideMark/>
          </w:tcPr>
          <w:p w14:paraId="3853646F" w14:textId="77777777" w:rsidR="00D81A97" w:rsidRPr="00D81A97" w:rsidRDefault="00D81A97" w:rsidP="00D81A97">
            <w:pPr>
              <w:rPr>
                <w:lang w:val="en-US"/>
              </w:rPr>
            </w:pPr>
            <w:r w:rsidRPr="00D81A97">
              <w:rPr>
                <w:lang w:val="en-US"/>
              </w:rPr>
              <w:t>3</w:t>
            </w:r>
          </w:p>
        </w:tc>
        <w:tc>
          <w:tcPr>
            <w:tcW w:w="0" w:type="auto"/>
            <w:tcBorders>
              <w:top w:val="single" w:sz="4" w:space="0" w:color="auto"/>
              <w:left w:val="single" w:sz="4" w:space="0" w:color="auto"/>
              <w:bottom w:val="single" w:sz="4" w:space="0" w:color="auto"/>
              <w:right w:val="single" w:sz="4" w:space="0" w:color="auto"/>
            </w:tcBorders>
            <w:hideMark/>
          </w:tcPr>
          <w:p w14:paraId="7240B81C" w14:textId="77777777" w:rsidR="00D81A97" w:rsidRPr="00D81A97" w:rsidRDefault="00D81A97" w:rsidP="00D81A97">
            <w:pPr>
              <w:rPr>
                <w:lang w:val="en-US"/>
              </w:rPr>
            </w:pPr>
            <w:r w:rsidRPr="00D81A97">
              <w:rPr>
                <w:lang w:val="en-US"/>
              </w:rPr>
              <w:t>15</w:t>
            </w:r>
          </w:p>
        </w:tc>
      </w:tr>
      <w:tr w:rsidR="00F76E30" w:rsidRPr="00D81A97" w14:paraId="69504F61" w14:textId="77777777" w:rsidTr="00192FA8">
        <w:trPr>
          <w:trHeight w:val="462"/>
        </w:trPr>
        <w:tc>
          <w:tcPr>
            <w:tcW w:w="0" w:type="auto"/>
            <w:tcBorders>
              <w:top w:val="single" w:sz="4" w:space="0" w:color="auto"/>
              <w:left w:val="single" w:sz="4" w:space="0" w:color="auto"/>
              <w:bottom w:val="single" w:sz="4" w:space="0" w:color="auto"/>
              <w:right w:val="single" w:sz="4" w:space="0" w:color="auto"/>
            </w:tcBorders>
            <w:hideMark/>
          </w:tcPr>
          <w:p w14:paraId="3F723906" w14:textId="77777777" w:rsidR="00D81A97" w:rsidRPr="00D81A97" w:rsidRDefault="00D81A97" w:rsidP="00D81A97">
            <w:pPr>
              <w:rPr>
                <w:b/>
                <w:lang w:val="en-US"/>
              </w:rPr>
            </w:pPr>
            <w:r w:rsidRPr="00D81A97">
              <w:rPr>
                <w:b/>
                <w:lang w:val="en-US"/>
              </w:rPr>
              <w:t xml:space="preserve">Control de </w:t>
            </w:r>
            <w:proofErr w:type="spellStart"/>
            <w:r w:rsidRPr="00D81A97">
              <w:rPr>
                <w:b/>
                <w:lang w:val="en-US"/>
              </w:rPr>
              <w:t>Versiones</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1C026B35" w14:textId="77777777" w:rsidR="00D81A97" w:rsidRPr="00D81A97" w:rsidRDefault="00D81A97" w:rsidP="00D81A97">
            <w:r w:rsidRPr="00D81A97">
              <w:rPr>
                <w:lang w:val="en-US"/>
              </w:rPr>
              <w:t>4</w:t>
            </w:r>
          </w:p>
        </w:tc>
        <w:tc>
          <w:tcPr>
            <w:tcW w:w="0" w:type="auto"/>
            <w:tcBorders>
              <w:top w:val="single" w:sz="4" w:space="0" w:color="auto"/>
              <w:left w:val="single" w:sz="4" w:space="0" w:color="auto"/>
              <w:bottom w:val="single" w:sz="4" w:space="0" w:color="auto"/>
              <w:right w:val="single" w:sz="4" w:space="0" w:color="auto"/>
            </w:tcBorders>
            <w:hideMark/>
          </w:tcPr>
          <w:p w14:paraId="23D7836F" w14:textId="77777777" w:rsidR="00D81A97" w:rsidRPr="00D81A97" w:rsidRDefault="00D81A97" w:rsidP="00D81A97">
            <w:pPr>
              <w:rPr>
                <w:lang w:val="en-US"/>
              </w:rPr>
            </w:pPr>
            <w:r w:rsidRPr="00D81A97">
              <w:rPr>
                <w:lang w:val="en-US"/>
              </w:rPr>
              <w:t>8</w:t>
            </w:r>
          </w:p>
        </w:tc>
        <w:tc>
          <w:tcPr>
            <w:tcW w:w="0" w:type="auto"/>
            <w:tcBorders>
              <w:top w:val="single" w:sz="4" w:space="0" w:color="auto"/>
              <w:left w:val="single" w:sz="4" w:space="0" w:color="auto"/>
              <w:bottom w:val="single" w:sz="4" w:space="0" w:color="auto"/>
              <w:right w:val="single" w:sz="4" w:space="0" w:color="auto"/>
            </w:tcBorders>
            <w:hideMark/>
          </w:tcPr>
          <w:p w14:paraId="1DD9EF20" w14:textId="77777777" w:rsidR="00D81A97" w:rsidRPr="00D81A97" w:rsidRDefault="00D81A97" w:rsidP="00D81A97">
            <w:pPr>
              <w:rPr>
                <w:lang w:val="en-US"/>
              </w:rPr>
            </w:pPr>
            <w:r w:rsidRPr="00D81A97">
              <w:rPr>
                <w:lang w:val="en-US"/>
              </w:rPr>
              <w:t>32</w:t>
            </w:r>
          </w:p>
        </w:tc>
        <w:tc>
          <w:tcPr>
            <w:tcW w:w="0" w:type="auto"/>
            <w:tcBorders>
              <w:top w:val="single" w:sz="4" w:space="0" w:color="auto"/>
              <w:left w:val="single" w:sz="4" w:space="0" w:color="auto"/>
              <w:bottom w:val="single" w:sz="4" w:space="0" w:color="auto"/>
              <w:right w:val="single" w:sz="4" w:space="0" w:color="auto"/>
            </w:tcBorders>
            <w:hideMark/>
          </w:tcPr>
          <w:p w14:paraId="4CB76223"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323CA571" w14:textId="77777777" w:rsidR="00D81A97" w:rsidRPr="00D81A97" w:rsidRDefault="00D81A97" w:rsidP="00D81A97">
            <w:pPr>
              <w:rPr>
                <w:lang w:val="en-US"/>
              </w:rPr>
            </w:pPr>
            <w:r w:rsidRPr="00D81A97">
              <w:rPr>
                <w:lang w:val="en-US"/>
              </w:rPr>
              <w:t>20</w:t>
            </w:r>
          </w:p>
        </w:tc>
        <w:tc>
          <w:tcPr>
            <w:tcW w:w="0" w:type="auto"/>
            <w:tcBorders>
              <w:top w:val="single" w:sz="4" w:space="0" w:color="auto"/>
              <w:left w:val="single" w:sz="4" w:space="0" w:color="auto"/>
              <w:bottom w:val="single" w:sz="4" w:space="0" w:color="auto"/>
              <w:right w:val="single" w:sz="4" w:space="0" w:color="auto"/>
            </w:tcBorders>
            <w:hideMark/>
          </w:tcPr>
          <w:p w14:paraId="5BA3B9E3"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331F3180" w14:textId="77777777" w:rsidR="00D81A97" w:rsidRPr="00D81A97" w:rsidRDefault="00D81A97" w:rsidP="00D81A97">
            <w:pPr>
              <w:rPr>
                <w:lang w:val="en-US"/>
              </w:rPr>
            </w:pPr>
            <w:r w:rsidRPr="00D81A97">
              <w:rPr>
                <w:lang w:val="en-US"/>
              </w:rPr>
              <w:t>40</w:t>
            </w:r>
          </w:p>
        </w:tc>
        <w:tc>
          <w:tcPr>
            <w:tcW w:w="0" w:type="auto"/>
            <w:tcBorders>
              <w:top w:val="single" w:sz="4" w:space="0" w:color="auto"/>
              <w:left w:val="single" w:sz="4" w:space="0" w:color="auto"/>
              <w:bottom w:val="single" w:sz="4" w:space="0" w:color="auto"/>
              <w:right w:val="single" w:sz="4" w:space="0" w:color="auto"/>
            </w:tcBorders>
            <w:hideMark/>
          </w:tcPr>
          <w:p w14:paraId="4EBAD4E4" w14:textId="77777777" w:rsidR="00D81A97" w:rsidRPr="00D81A97" w:rsidRDefault="00D81A97" w:rsidP="00D81A97">
            <w:pPr>
              <w:rPr>
                <w:lang w:val="en-US"/>
              </w:rPr>
            </w:pPr>
            <w:r w:rsidRPr="00D81A97">
              <w:rPr>
                <w:lang w:val="en-US"/>
              </w:rPr>
              <w:t>6</w:t>
            </w:r>
          </w:p>
        </w:tc>
        <w:tc>
          <w:tcPr>
            <w:tcW w:w="0" w:type="auto"/>
            <w:tcBorders>
              <w:top w:val="single" w:sz="4" w:space="0" w:color="auto"/>
              <w:left w:val="single" w:sz="4" w:space="0" w:color="auto"/>
              <w:bottom w:val="single" w:sz="4" w:space="0" w:color="auto"/>
              <w:right w:val="single" w:sz="4" w:space="0" w:color="auto"/>
            </w:tcBorders>
            <w:hideMark/>
          </w:tcPr>
          <w:p w14:paraId="7085FD0D" w14:textId="77777777" w:rsidR="00D81A97" w:rsidRPr="00D81A97" w:rsidRDefault="00D81A97" w:rsidP="00D81A97">
            <w:pPr>
              <w:rPr>
                <w:lang w:val="en-US"/>
              </w:rPr>
            </w:pPr>
            <w:r w:rsidRPr="00D81A97">
              <w:rPr>
                <w:lang w:val="en-US"/>
              </w:rPr>
              <w:t>24</w:t>
            </w:r>
          </w:p>
        </w:tc>
        <w:tc>
          <w:tcPr>
            <w:tcW w:w="0" w:type="auto"/>
            <w:tcBorders>
              <w:top w:val="single" w:sz="4" w:space="0" w:color="auto"/>
              <w:left w:val="single" w:sz="4" w:space="0" w:color="auto"/>
              <w:bottom w:val="single" w:sz="4" w:space="0" w:color="auto"/>
              <w:right w:val="single" w:sz="4" w:space="0" w:color="auto"/>
            </w:tcBorders>
            <w:hideMark/>
          </w:tcPr>
          <w:p w14:paraId="5F49CDD6" w14:textId="77777777" w:rsidR="00D81A97" w:rsidRPr="00D81A97" w:rsidRDefault="00D81A97" w:rsidP="00D81A97">
            <w:pPr>
              <w:rPr>
                <w:lang w:val="en-US"/>
              </w:rPr>
            </w:pPr>
            <w:r w:rsidRPr="00D81A97">
              <w:rPr>
                <w:lang w:val="en-US"/>
              </w:rPr>
              <w:t>6</w:t>
            </w:r>
          </w:p>
        </w:tc>
        <w:tc>
          <w:tcPr>
            <w:tcW w:w="0" w:type="auto"/>
            <w:tcBorders>
              <w:top w:val="single" w:sz="4" w:space="0" w:color="auto"/>
              <w:left w:val="single" w:sz="4" w:space="0" w:color="auto"/>
              <w:bottom w:val="single" w:sz="4" w:space="0" w:color="auto"/>
              <w:right w:val="single" w:sz="4" w:space="0" w:color="auto"/>
            </w:tcBorders>
            <w:hideMark/>
          </w:tcPr>
          <w:p w14:paraId="2D6A7D29" w14:textId="77777777" w:rsidR="00D81A97" w:rsidRPr="00D81A97" w:rsidRDefault="00D81A97" w:rsidP="00D81A97">
            <w:pPr>
              <w:rPr>
                <w:lang w:val="en-US"/>
              </w:rPr>
            </w:pPr>
            <w:r w:rsidRPr="00D81A97">
              <w:rPr>
                <w:lang w:val="en-US"/>
              </w:rPr>
              <w:t>24</w:t>
            </w:r>
          </w:p>
        </w:tc>
      </w:tr>
      <w:tr w:rsidR="00F76E30" w:rsidRPr="00D81A97" w14:paraId="2DA91D3D" w14:textId="77777777" w:rsidTr="00192FA8">
        <w:trPr>
          <w:trHeight w:val="231"/>
        </w:trPr>
        <w:tc>
          <w:tcPr>
            <w:tcW w:w="0" w:type="auto"/>
            <w:tcBorders>
              <w:top w:val="single" w:sz="4" w:space="0" w:color="auto"/>
              <w:left w:val="single" w:sz="4" w:space="0" w:color="auto"/>
              <w:bottom w:val="single" w:sz="4" w:space="0" w:color="auto"/>
              <w:right w:val="single" w:sz="4" w:space="0" w:color="auto"/>
            </w:tcBorders>
            <w:hideMark/>
          </w:tcPr>
          <w:p w14:paraId="49023300" w14:textId="77777777" w:rsidR="00D81A97" w:rsidRPr="00D81A97" w:rsidRDefault="00D81A97" w:rsidP="00D81A97">
            <w:pPr>
              <w:rPr>
                <w:b/>
                <w:bCs/>
                <w:lang w:val="en-US"/>
              </w:rPr>
            </w:pPr>
            <w:r w:rsidRPr="00D81A97">
              <w:rPr>
                <w:b/>
                <w:bCs/>
                <w:lang w:val="en-US"/>
              </w:rPr>
              <w:t>Costo</w:t>
            </w:r>
          </w:p>
        </w:tc>
        <w:tc>
          <w:tcPr>
            <w:tcW w:w="0" w:type="auto"/>
            <w:tcBorders>
              <w:top w:val="single" w:sz="4" w:space="0" w:color="auto"/>
              <w:left w:val="single" w:sz="4" w:space="0" w:color="auto"/>
              <w:bottom w:val="single" w:sz="4" w:space="0" w:color="auto"/>
              <w:right w:val="single" w:sz="4" w:space="0" w:color="auto"/>
            </w:tcBorders>
            <w:hideMark/>
          </w:tcPr>
          <w:p w14:paraId="746B5D04" w14:textId="77777777" w:rsidR="00D81A97" w:rsidRPr="00D81A97" w:rsidRDefault="00D81A97" w:rsidP="00D81A97">
            <w:pPr>
              <w:rPr>
                <w:lang w:val="en-US"/>
              </w:rPr>
            </w:pPr>
            <w:r w:rsidRPr="00D81A97">
              <w:rPr>
                <w:lang w:val="en-US"/>
              </w:rPr>
              <w:t>3</w:t>
            </w:r>
          </w:p>
        </w:tc>
        <w:tc>
          <w:tcPr>
            <w:tcW w:w="0" w:type="auto"/>
            <w:tcBorders>
              <w:top w:val="single" w:sz="4" w:space="0" w:color="auto"/>
              <w:left w:val="single" w:sz="4" w:space="0" w:color="auto"/>
              <w:bottom w:val="single" w:sz="4" w:space="0" w:color="auto"/>
              <w:right w:val="single" w:sz="4" w:space="0" w:color="auto"/>
            </w:tcBorders>
            <w:hideMark/>
          </w:tcPr>
          <w:p w14:paraId="55DC505F" w14:textId="77777777" w:rsidR="00D81A97" w:rsidRPr="00D81A97" w:rsidRDefault="00D81A97" w:rsidP="00D81A97">
            <w:pPr>
              <w:rPr>
                <w:lang w:val="en-US"/>
              </w:rPr>
            </w:pPr>
            <w:r w:rsidRPr="00D81A97">
              <w:rPr>
                <w:lang w:val="en-US"/>
              </w:rPr>
              <w:t>6</w:t>
            </w:r>
          </w:p>
        </w:tc>
        <w:tc>
          <w:tcPr>
            <w:tcW w:w="0" w:type="auto"/>
            <w:tcBorders>
              <w:top w:val="single" w:sz="4" w:space="0" w:color="auto"/>
              <w:left w:val="single" w:sz="4" w:space="0" w:color="auto"/>
              <w:bottom w:val="single" w:sz="4" w:space="0" w:color="auto"/>
              <w:right w:val="single" w:sz="4" w:space="0" w:color="auto"/>
            </w:tcBorders>
            <w:hideMark/>
          </w:tcPr>
          <w:p w14:paraId="00043856" w14:textId="77777777" w:rsidR="00D81A97" w:rsidRPr="00D81A97" w:rsidRDefault="00D81A97" w:rsidP="00D81A97">
            <w:pPr>
              <w:rPr>
                <w:lang w:val="en-US"/>
              </w:rPr>
            </w:pPr>
            <w:r w:rsidRPr="00D81A97">
              <w:rPr>
                <w:lang w:val="en-US"/>
              </w:rPr>
              <w:t>-18</w:t>
            </w:r>
          </w:p>
        </w:tc>
        <w:tc>
          <w:tcPr>
            <w:tcW w:w="0" w:type="auto"/>
            <w:tcBorders>
              <w:top w:val="single" w:sz="4" w:space="0" w:color="auto"/>
              <w:left w:val="single" w:sz="4" w:space="0" w:color="auto"/>
              <w:bottom w:val="single" w:sz="4" w:space="0" w:color="auto"/>
              <w:right w:val="single" w:sz="4" w:space="0" w:color="auto"/>
            </w:tcBorders>
            <w:hideMark/>
          </w:tcPr>
          <w:p w14:paraId="3CF1FD54" w14:textId="77777777" w:rsidR="00D81A97" w:rsidRPr="00D81A97" w:rsidRDefault="00D81A97" w:rsidP="00D81A97">
            <w:pPr>
              <w:rPr>
                <w:lang w:val="en-US"/>
              </w:rPr>
            </w:pPr>
            <w:r w:rsidRPr="00D81A97">
              <w:rPr>
                <w:lang w:val="en-US"/>
              </w:rPr>
              <w:t>4</w:t>
            </w:r>
          </w:p>
        </w:tc>
        <w:tc>
          <w:tcPr>
            <w:tcW w:w="0" w:type="auto"/>
            <w:tcBorders>
              <w:top w:val="single" w:sz="4" w:space="0" w:color="auto"/>
              <w:left w:val="single" w:sz="4" w:space="0" w:color="auto"/>
              <w:bottom w:val="single" w:sz="4" w:space="0" w:color="auto"/>
              <w:right w:val="single" w:sz="4" w:space="0" w:color="auto"/>
            </w:tcBorders>
            <w:hideMark/>
          </w:tcPr>
          <w:p w14:paraId="2A90614D" w14:textId="77777777" w:rsidR="00D81A97" w:rsidRPr="00D81A97" w:rsidRDefault="00D81A97" w:rsidP="00D81A97">
            <w:pPr>
              <w:rPr>
                <w:lang w:val="en-US"/>
              </w:rPr>
            </w:pPr>
            <w:r w:rsidRPr="00D81A97">
              <w:rPr>
                <w:lang w:val="en-US"/>
              </w:rPr>
              <w:t>-12</w:t>
            </w:r>
          </w:p>
        </w:tc>
        <w:tc>
          <w:tcPr>
            <w:tcW w:w="0" w:type="auto"/>
            <w:tcBorders>
              <w:top w:val="single" w:sz="4" w:space="0" w:color="auto"/>
              <w:left w:val="single" w:sz="4" w:space="0" w:color="auto"/>
              <w:bottom w:val="single" w:sz="4" w:space="0" w:color="auto"/>
              <w:right w:val="single" w:sz="4" w:space="0" w:color="auto"/>
            </w:tcBorders>
            <w:hideMark/>
          </w:tcPr>
          <w:p w14:paraId="7FF189E1"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704384CE" w14:textId="77777777" w:rsidR="00D81A97" w:rsidRPr="00D81A97" w:rsidRDefault="00D81A97" w:rsidP="00D81A97">
            <w:pPr>
              <w:rPr>
                <w:lang w:val="en-US"/>
              </w:rPr>
            </w:pPr>
            <w:r w:rsidRPr="00D81A97">
              <w:rPr>
                <w:lang w:val="en-US"/>
              </w:rPr>
              <w:t>-30</w:t>
            </w:r>
          </w:p>
        </w:tc>
        <w:tc>
          <w:tcPr>
            <w:tcW w:w="0" w:type="auto"/>
            <w:tcBorders>
              <w:top w:val="single" w:sz="4" w:space="0" w:color="auto"/>
              <w:left w:val="single" w:sz="4" w:space="0" w:color="auto"/>
              <w:bottom w:val="single" w:sz="4" w:space="0" w:color="auto"/>
              <w:right w:val="single" w:sz="4" w:space="0" w:color="auto"/>
            </w:tcBorders>
            <w:hideMark/>
          </w:tcPr>
          <w:p w14:paraId="694ACDA4"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75C001B0" w14:textId="77777777" w:rsidR="00D81A97" w:rsidRPr="00D81A97" w:rsidRDefault="00D81A97" w:rsidP="00D81A97">
            <w:pPr>
              <w:rPr>
                <w:lang w:val="en-US"/>
              </w:rPr>
            </w:pPr>
            <w:r w:rsidRPr="00D81A97">
              <w:rPr>
                <w:lang w:val="en-US"/>
              </w:rPr>
              <w:t>-30</w:t>
            </w:r>
          </w:p>
        </w:tc>
        <w:tc>
          <w:tcPr>
            <w:tcW w:w="0" w:type="auto"/>
            <w:tcBorders>
              <w:top w:val="single" w:sz="4" w:space="0" w:color="auto"/>
              <w:left w:val="single" w:sz="4" w:space="0" w:color="auto"/>
              <w:bottom w:val="single" w:sz="4" w:space="0" w:color="auto"/>
              <w:right w:val="single" w:sz="4" w:space="0" w:color="auto"/>
            </w:tcBorders>
            <w:hideMark/>
          </w:tcPr>
          <w:p w14:paraId="620DB977" w14:textId="77777777" w:rsidR="00D81A97" w:rsidRPr="00D81A97" w:rsidRDefault="00D81A97" w:rsidP="00D81A97">
            <w:pPr>
              <w:rPr>
                <w:lang w:val="en-US"/>
              </w:rPr>
            </w:pPr>
            <w:r w:rsidRPr="00D81A97">
              <w:rPr>
                <w:lang w:val="en-US"/>
              </w:rPr>
              <w:t>6</w:t>
            </w:r>
          </w:p>
        </w:tc>
        <w:tc>
          <w:tcPr>
            <w:tcW w:w="0" w:type="auto"/>
            <w:tcBorders>
              <w:top w:val="single" w:sz="4" w:space="0" w:color="auto"/>
              <w:left w:val="single" w:sz="4" w:space="0" w:color="auto"/>
              <w:bottom w:val="single" w:sz="4" w:space="0" w:color="auto"/>
              <w:right w:val="single" w:sz="4" w:space="0" w:color="auto"/>
            </w:tcBorders>
            <w:hideMark/>
          </w:tcPr>
          <w:p w14:paraId="4391063D" w14:textId="77777777" w:rsidR="00D81A97" w:rsidRPr="00D81A97" w:rsidRDefault="00D81A97" w:rsidP="00D81A97">
            <w:pPr>
              <w:rPr>
                <w:lang w:val="en-US"/>
              </w:rPr>
            </w:pPr>
            <w:r w:rsidRPr="00D81A97">
              <w:rPr>
                <w:lang w:val="en-US"/>
              </w:rPr>
              <w:t>-18</w:t>
            </w:r>
          </w:p>
        </w:tc>
      </w:tr>
      <w:tr w:rsidR="00F76E30" w:rsidRPr="00D81A97" w14:paraId="2B438DD5" w14:textId="77777777" w:rsidTr="00192FA8">
        <w:trPr>
          <w:trHeight w:val="462"/>
        </w:trPr>
        <w:tc>
          <w:tcPr>
            <w:tcW w:w="0" w:type="auto"/>
            <w:tcBorders>
              <w:top w:val="single" w:sz="4" w:space="0" w:color="auto"/>
              <w:left w:val="single" w:sz="4" w:space="0" w:color="auto"/>
              <w:bottom w:val="single" w:sz="4" w:space="0" w:color="auto"/>
              <w:right w:val="single" w:sz="4" w:space="0" w:color="auto"/>
            </w:tcBorders>
            <w:hideMark/>
          </w:tcPr>
          <w:p w14:paraId="4BD38726" w14:textId="77777777" w:rsidR="00D81A97" w:rsidRPr="00D81A97" w:rsidRDefault="00D81A97" w:rsidP="00D81A97">
            <w:pPr>
              <w:rPr>
                <w:b/>
                <w:bCs/>
                <w:lang w:val="en-US"/>
              </w:rPr>
            </w:pPr>
            <w:proofErr w:type="spellStart"/>
            <w:r w:rsidRPr="00D81A97">
              <w:rPr>
                <w:b/>
                <w:bCs/>
                <w:lang w:val="en-US"/>
              </w:rPr>
              <w:t>Escalabilidad</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0CF49C6B" w14:textId="77777777" w:rsidR="00D81A97" w:rsidRPr="00D81A97" w:rsidRDefault="00D81A97" w:rsidP="00D81A97">
            <w:pPr>
              <w:rPr>
                <w:lang w:val="en-US"/>
              </w:rPr>
            </w:pPr>
            <w:r w:rsidRPr="00D81A97">
              <w:rPr>
                <w:lang w:val="en-US"/>
              </w:rPr>
              <w:t>4</w:t>
            </w:r>
          </w:p>
        </w:tc>
        <w:tc>
          <w:tcPr>
            <w:tcW w:w="0" w:type="auto"/>
            <w:tcBorders>
              <w:top w:val="single" w:sz="4" w:space="0" w:color="auto"/>
              <w:left w:val="single" w:sz="4" w:space="0" w:color="auto"/>
              <w:bottom w:val="single" w:sz="4" w:space="0" w:color="auto"/>
              <w:right w:val="single" w:sz="4" w:space="0" w:color="auto"/>
            </w:tcBorders>
            <w:hideMark/>
          </w:tcPr>
          <w:p w14:paraId="1F215FA8"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5E5F7F01" w14:textId="77777777" w:rsidR="00D81A97" w:rsidRPr="00D81A97" w:rsidRDefault="00D81A97" w:rsidP="00D81A97">
            <w:pPr>
              <w:rPr>
                <w:lang w:val="en-US"/>
              </w:rPr>
            </w:pPr>
            <w:r w:rsidRPr="00D81A97">
              <w:rPr>
                <w:lang w:val="en-US"/>
              </w:rPr>
              <w:t>40</w:t>
            </w:r>
          </w:p>
        </w:tc>
        <w:tc>
          <w:tcPr>
            <w:tcW w:w="0" w:type="auto"/>
            <w:tcBorders>
              <w:top w:val="single" w:sz="4" w:space="0" w:color="auto"/>
              <w:left w:val="single" w:sz="4" w:space="0" w:color="auto"/>
              <w:bottom w:val="single" w:sz="4" w:space="0" w:color="auto"/>
              <w:right w:val="single" w:sz="4" w:space="0" w:color="auto"/>
            </w:tcBorders>
            <w:hideMark/>
          </w:tcPr>
          <w:p w14:paraId="10983470"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3A2075D1" w14:textId="77777777" w:rsidR="00D81A97" w:rsidRPr="00D81A97" w:rsidRDefault="00D81A97" w:rsidP="00D81A97">
            <w:pPr>
              <w:rPr>
                <w:lang w:val="en-US"/>
              </w:rPr>
            </w:pPr>
            <w:r w:rsidRPr="00D81A97">
              <w:rPr>
                <w:lang w:val="en-US"/>
              </w:rPr>
              <w:t>40</w:t>
            </w:r>
          </w:p>
        </w:tc>
        <w:tc>
          <w:tcPr>
            <w:tcW w:w="0" w:type="auto"/>
            <w:tcBorders>
              <w:top w:val="single" w:sz="4" w:space="0" w:color="auto"/>
              <w:left w:val="single" w:sz="4" w:space="0" w:color="auto"/>
              <w:bottom w:val="single" w:sz="4" w:space="0" w:color="auto"/>
              <w:right w:val="single" w:sz="4" w:space="0" w:color="auto"/>
            </w:tcBorders>
            <w:hideMark/>
          </w:tcPr>
          <w:p w14:paraId="0A54B78F" w14:textId="77777777" w:rsidR="00D81A97" w:rsidRPr="00D81A97" w:rsidRDefault="00D81A97" w:rsidP="00D81A97">
            <w:pPr>
              <w:rPr>
                <w:lang w:val="en-US"/>
              </w:rPr>
            </w:pPr>
            <w:r w:rsidRPr="00D81A97">
              <w:rPr>
                <w:lang w:val="en-US"/>
              </w:rPr>
              <w:t>8</w:t>
            </w:r>
          </w:p>
        </w:tc>
        <w:tc>
          <w:tcPr>
            <w:tcW w:w="0" w:type="auto"/>
            <w:tcBorders>
              <w:top w:val="single" w:sz="4" w:space="0" w:color="auto"/>
              <w:left w:val="single" w:sz="4" w:space="0" w:color="auto"/>
              <w:bottom w:val="single" w:sz="4" w:space="0" w:color="auto"/>
              <w:right w:val="single" w:sz="4" w:space="0" w:color="auto"/>
            </w:tcBorders>
            <w:hideMark/>
          </w:tcPr>
          <w:p w14:paraId="6F129A40" w14:textId="77777777" w:rsidR="00D81A97" w:rsidRPr="00D81A97" w:rsidRDefault="00D81A97" w:rsidP="00D81A97">
            <w:pPr>
              <w:rPr>
                <w:lang w:val="en-US"/>
              </w:rPr>
            </w:pPr>
            <w:r w:rsidRPr="00D81A97">
              <w:rPr>
                <w:lang w:val="en-US"/>
              </w:rPr>
              <w:t>32</w:t>
            </w:r>
          </w:p>
        </w:tc>
        <w:tc>
          <w:tcPr>
            <w:tcW w:w="0" w:type="auto"/>
            <w:tcBorders>
              <w:top w:val="single" w:sz="4" w:space="0" w:color="auto"/>
              <w:left w:val="single" w:sz="4" w:space="0" w:color="auto"/>
              <w:bottom w:val="single" w:sz="4" w:space="0" w:color="auto"/>
              <w:right w:val="single" w:sz="4" w:space="0" w:color="auto"/>
            </w:tcBorders>
            <w:hideMark/>
          </w:tcPr>
          <w:p w14:paraId="37B47705" w14:textId="77777777" w:rsidR="00D81A97" w:rsidRPr="00D81A97" w:rsidRDefault="00D81A97" w:rsidP="00D81A97">
            <w:pPr>
              <w:rPr>
                <w:lang w:val="en-US"/>
              </w:rPr>
            </w:pPr>
            <w:r w:rsidRPr="00D81A97">
              <w:rPr>
                <w:lang w:val="en-US"/>
              </w:rPr>
              <w:t>6</w:t>
            </w:r>
          </w:p>
        </w:tc>
        <w:tc>
          <w:tcPr>
            <w:tcW w:w="0" w:type="auto"/>
            <w:tcBorders>
              <w:top w:val="single" w:sz="4" w:space="0" w:color="auto"/>
              <w:left w:val="single" w:sz="4" w:space="0" w:color="auto"/>
              <w:bottom w:val="single" w:sz="4" w:space="0" w:color="auto"/>
              <w:right w:val="single" w:sz="4" w:space="0" w:color="auto"/>
            </w:tcBorders>
            <w:hideMark/>
          </w:tcPr>
          <w:p w14:paraId="2146D8B4" w14:textId="77777777" w:rsidR="00D81A97" w:rsidRPr="00D81A97" w:rsidRDefault="00D81A97" w:rsidP="00D81A97">
            <w:pPr>
              <w:rPr>
                <w:lang w:val="en-US"/>
              </w:rPr>
            </w:pPr>
            <w:r w:rsidRPr="00D81A97">
              <w:rPr>
                <w:lang w:val="en-US"/>
              </w:rPr>
              <w:t>24</w:t>
            </w:r>
          </w:p>
        </w:tc>
        <w:tc>
          <w:tcPr>
            <w:tcW w:w="0" w:type="auto"/>
            <w:tcBorders>
              <w:top w:val="single" w:sz="4" w:space="0" w:color="auto"/>
              <w:left w:val="single" w:sz="4" w:space="0" w:color="auto"/>
              <w:bottom w:val="single" w:sz="4" w:space="0" w:color="auto"/>
              <w:right w:val="single" w:sz="4" w:space="0" w:color="auto"/>
            </w:tcBorders>
            <w:hideMark/>
          </w:tcPr>
          <w:p w14:paraId="35F43BB8" w14:textId="77777777" w:rsidR="00D81A97" w:rsidRPr="00D81A97" w:rsidRDefault="00D81A97" w:rsidP="00D81A97">
            <w:pPr>
              <w:rPr>
                <w:lang w:val="en-US"/>
              </w:rPr>
            </w:pPr>
            <w:r w:rsidRPr="00D81A97">
              <w:rPr>
                <w:lang w:val="en-US"/>
              </w:rPr>
              <w:t>8</w:t>
            </w:r>
          </w:p>
        </w:tc>
        <w:tc>
          <w:tcPr>
            <w:tcW w:w="0" w:type="auto"/>
            <w:tcBorders>
              <w:top w:val="single" w:sz="4" w:space="0" w:color="auto"/>
              <w:left w:val="single" w:sz="4" w:space="0" w:color="auto"/>
              <w:bottom w:val="single" w:sz="4" w:space="0" w:color="auto"/>
              <w:right w:val="single" w:sz="4" w:space="0" w:color="auto"/>
            </w:tcBorders>
            <w:hideMark/>
          </w:tcPr>
          <w:p w14:paraId="75A3E2DF" w14:textId="77777777" w:rsidR="00D81A97" w:rsidRPr="00D81A97" w:rsidRDefault="00D81A97" w:rsidP="00D81A97">
            <w:pPr>
              <w:rPr>
                <w:lang w:val="en-US"/>
              </w:rPr>
            </w:pPr>
            <w:r w:rsidRPr="00D81A97">
              <w:rPr>
                <w:lang w:val="en-US"/>
              </w:rPr>
              <w:t>32</w:t>
            </w:r>
          </w:p>
        </w:tc>
      </w:tr>
      <w:tr w:rsidR="00F76E30" w:rsidRPr="00D81A97" w14:paraId="4207B78C" w14:textId="77777777" w:rsidTr="00192FA8">
        <w:trPr>
          <w:trHeight w:val="937"/>
        </w:trPr>
        <w:tc>
          <w:tcPr>
            <w:tcW w:w="0" w:type="auto"/>
            <w:tcBorders>
              <w:top w:val="single" w:sz="4" w:space="0" w:color="auto"/>
              <w:left w:val="single" w:sz="4" w:space="0" w:color="auto"/>
              <w:bottom w:val="single" w:sz="4" w:space="0" w:color="auto"/>
              <w:right w:val="single" w:sz="4" w:space="0" w:color="auto"/>
            </w:tcBorders>
            <w:hideMark/>
          </w:tcPr>
          <w:p w14:paraId="59A4F1EE" w14:textId="77777777" w:rsidR="00D81A97" w:rsidRPr="00D81A97" w:rsidRDefault="00D81A97" w:rsidP="00D81A97">
            <w:pPr>
              <w:rPr>
                <w:b/>
                <w:bCs/>
                <w:lang w:val="en-US"/>
              </w:rPr>
            </w:pPr>
            <w:proofErr w:type="spellStart"/>
            <w:r w:rsidRPr="00D81A97">
              <w:rPr>
                <w:b/>
                <w:bCs/>
                <w:lang w:val="en-US"/>
              </w:rPr>
              <w:t>Ponderado</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27E2113A" w14:textId="77777777" w:rsidR="00D81A97" w:rsidRPr="00D81A97" w:rsidRDefault="00D81A97" w:rsidP="00D81A97">
            <w:pPr>
              <w:rPr>
                <w:lang w:val="en-US"/>
              </w:rPr>
            </w:pPr>
            <w:r w:rsidRPr="00D81A97">
              <w:rPr>
                <w:lang w:val="en-US"/>
              </w:rPr>
              <w:t>29 (Suma de Po)</w:t>
            </w:r>
          </w:p>
        </w:tc>
        <w:tc>
          <w:tcPr>
            <w:tcW w:w="0" w:type="auto"/>
            <w:tcBorders>
              <w:top w:val="single" w:sz="4" w:space="0" w:color="auto"/>
              <w:left w:val="single" w:sz="4" w:space="0" w:color="auto"/>
              <w:bottom w:val="single" w:sz="4" w:space="0" w:color="auto"/>
              <w:right w:val="single" w:sz="4" w:space="0" w:color="auto"/>
            </w:tcBorders>
          </w:tcPr>
          <w:p w14:paraId="26BBA8C7" w14:textId="77777777" w:rsidR="00D81A97" w:rsidRPr="00D81A97" w:rsidRDefault="00D81A97" w:rsidP="00D81A97">
            <w:pPr>
              <w:rPr>
                <w:lang w:val="en-US"/>
              </w:rPr>
            </w:pPr>
          </w:p>
        </w:tc>
        <w:tc>
          <w:tcPr>
            <w:tcW w:w="0" w:type="auto"/>
            <w:tcBorders>
              <w:top w:val="single" w:sz="4" w:space="0" w:color="auto"/>
              <w:left w:val="single" w:sz="4" w:space="0" w:color="auto"/>
              <w:bottom w:val="single" w:sz="4" w:space="0" w:color="auto"/>
              <w:right w:val="single" w:sz="4" w:space="0" w:color="auto"/>
            </w:tcBorders>
            <w:hideMark/>
          </w:tcPr>
          <w:p w14:paraId="08469172" w14:textId="77777777" w:rsidR="00D81A97" w:rsidRPr="00D81A97" w:rsidRDefault="00D81A97" w:rsidP="00D81A97">
            <w:pPr>
              <w:rPr>
                <w:lang w:val="en-US"/>
              </w:rPr>
            </w:pPr>
            <w:r w:rsidRPr="00D81A97">
              <w:rPr>
                <w:lang w:val="en-US"/>
              </w:rPr>
              <w:t>244</w:t>
            </w:r>
          </w:p>
        </w:tc>
        <w:tc>
          <w:tcPr>
            <w:tcW w:w="0" w:type="auto"/>
            <w:tcBorders>
              <w:top w:val="single" w:sz="4" w:space="0" w:color="auto"/>
              <w:left w:val="single" w:sz="4" w:space="0" w:color="auto"/>
              <w:bottom w:val="single" w:sz="4" w:space="0" w:color="auto"/>
              <w:right w:val="single" w:sz="4" w:space="0" w:color="auto"/>
            </w:tcBorders>
          </w:tcPr>
          <w:p w14:paraId="164669E7" w14:textId="77777777" w:rsidR="00D81A97" w:rsidRPr="00D81A97" w:rsidRDefault="00D81A97" w:rsidP="00D81A97">
            <w:pPr>
              <w:rPr>
                <w:lang w:val="en-US"/>
              </w:rPr>
            </w:pPr>
          </w:p>
        </w:tc>
        <w:tc>
          <w:tcPr>
            <w:tcW w:w="0" w:type="auto"/>
            <w:tcBorders>
              <w:top w:val="single" w:sz="4" w:space="0" w:color="auto"/>
              <w:left w:val="single" w:sz="4" w:space="0" w:color="auto"/>
              <w:bottom w:val="single" w:sz="4" w:space="0" w:color="auto"/>
              <w:right w:val="single" w:sz="4" w:space="0" w:color="auto"/>
            </w:tcBorders>
            <w:hideMark/>
          </w:tcPr>
          <w:p w14:paraId="26599232" w14:textId="77777777" w:rsidR="00D81A97" w:rsidRPr="00D81A97" w:rsidRDefault="00D81A97" w:rsidP="00D81A97">
            <w:pPr>
              <w:rPr>
                <w:b/>
                <w:bCs/>
                <w:lang w:val="en-US"/>
              </w:rPr>
            </w:pPr>
            <w:r w:rsidRPr="00D81A97">
              <w:rPr>
                <w:b/>
                <w:bCs/>
                <w:lang w:val="en-US"/>
              </w:rPr>
              <w:t>254</w:t>
            </w:r>
          </w:p>
        </w:tc>
        <w:tc>
          <w:tcPr>
            <w:tcW w:w="0" w:type="auto"/>
            <w:tcBorders>
              <w:top w:val="single" w:sz="4" w:space="0" w:color="auto"/>
              <w:left w:val="single" w:sz="4" w:space="0" w:color="auto"/>
              <w:bottom w:val="single" w:sz="4" w:space="0" w:color="auto"/>
              <w:right w:val="single" w:sz="4" w:space="0" w:color="auto"/>
            </w:tcBorders>
          </w:tcPr>
          <w:p w14:paraId="554A4262" w14:textId="77777777" w:rsidR="00D81A97" w:rsidRPr="00D81A97" w:rsidRDefault="00D81A97" w:rsidP="00D81A97">
            <w:pPr>
              <w:rPr>
                <w:lang w:val="en-US"/>
              </w:rPr>
            </w:pPr>
          </w:p>
        </w:tc>
        <w:tc>
          <w:tcPr>
            <w:tcW w:w="0" w:type="auto"/>
            <w:tcBorders>
              <w:top w:val="single" w:sz="4" w:space="0" w:color="auto"/>
              <w:left w:val="single" w:sz="4" w:space="0" w:color="auto"/>
              <w:bottom w:val="single" w:sz="4" w:space="0" w:color="auto"/>
              <w:right w:val="single" w:sz="4" w:space="0" w:color="auto"/>
            </w:tcBorders>
            <w:hideMark/>
          </w:tcPr>
          <w:p w14:paraId="1CE1889D" w14:textId="77777777" w:rsidR="00D81A97" w:rsidRPr="00D81A97" w:rsidRDefault="00D81A97" w:rsidP="00D81A97">
            <w:pPr>
              <w:rPr>
                <w:lang w:val="en-US"/>
              </w:rPr>
            </w:pPr>
            <w:r w:rsidRPr="00D81A97">
              <w:rPr>
                <w:lang w:val="en-US"/>
              </w:rPr>
              <w:t>214</w:t>
            </w:r>
          </w:p>
        </w:tc>
        <w:tc>
          <w:tcPr>
            <w:tcW w:w="0" w:type="auto"/>
            <w:tcBorders>
              <w:top w:val="single" w:sz="4" w:space="0" w:color="auto"/>
              <w:left w:val="single" w:sz="4" w:space="0" w:color="auto"/>
              <w:bottom w:val="single" w:sz="4" w:space="0" w:color="auto"/>
              <w:right w:val="single" w:sz="4" w:space="0" w:color="auto"/>
            </w:tcBorders>
          </w:tcPr>
          <w:p w14:paraId="1342AECD" w14:textId="77777777" w:rsidR="00D81A97" w:rsidRPr="00D81A97" w:rsidRDefault="00D81A97" w:rsidP="00D81A97">
            <w:pPr>
              <w:rPr>
                <w:lang w:val="en-US"/>
              </w:rPr>
            </w:pPr>
          </w:p>
        </w:tc>
        <w:tc>
          <w:tcPr>
            <w:tcW w:w="0" w:type="auto"/>
            <w:tcBorders>
              <w:top w:val="single" w:sz="4" w:space="0" w:color="auto"/>
              <w:left w:val="single" w:sz="4" w:space="0" w:color="auto"/>
              <w:bottom w:val="single" w:sz="4" w:space="0" w:color="auto"/>
              <w:right w:val="single" w:sz="4" w:space="0" w:color="auto"/>
            </w:tcBorders>
            <w:hideMark/>
          </w:tcPr>
          <w:p w14:paraId="0038B80E" w14:textId="77777777" w:rsidR="00D81A97" w:rsidRPr="00D81A97" w:rsidRDefault="00D81A97" w:rsidP="00D81A97">
            <w:pPr>
              <w:rPr>
                <w:lang w:val="en-US"/>
              </w:rPr>
            </w:pPr>
            <w:r w:rsidRPr="00D81A97">
              <w:rPr>
                <w:lang w:val="en-US"/>
              </w:rPr>
              <w:t>178</w:t>
            </w:r>
          </w:p>
        </w:tc>
        <w:tc>
          <w:tcPr>
            <w:tcW w:w="0" w:type="auto"/>
            <w:tcBorders>
              <w:top w:val="single" w:sz="4" w:space="0" w:color="auto"/>
              <w:left w:val="single" w:sz="4" w:space="0" w:color="auto"/>
              <w:bottom w:val="single" w:sz="4" w:space="0" w:color="auto"/>
              <w:right w:val="single" w:sz="4" w:space="0" w:color="auto"/>
            </w:tcBorders>
          </w:tcPr>
          <w:p w14:paraId="1AF9B2CD" w14:textId="77777777" w:rsidR="00D81A97" w:rsidRPr="00D81A97" w:rsidRDefault="00D81A97" w:rsidP="00D81A97">
            <w:pPr>
              <w:rPr>
                <w:lang w:val="en-US"/>
              </w:rPr>
            </w:pPr>
          </w:p>
        </w:tc>
        <w:tc>
          <w:tcPr>
            <w:tcW w:w="0" w:type="auto"/>
            <w:tcBorders>
              <w:top w:val="single" w:sz="4" w:space="0" w:color="auto"/>
              <w:left w:val="single" w:sz="4" w:space="0" w:color="auto"/>
              <w:bottom w:val="single" w:sz="4" w:space="0" w:color="auto"/>
              <w:right w:val="single" w:sz="4" w:space="0" w:color="auto"/>
            </w:tcBorders>
            <w:hideMark/>
          </w:tcPr>
          <w:p w14:paraId="784D2169" w14:textId="77777777" w:rsidR="00D81A97" w:rsidRPr="00D81A97" w:rsidRDefault="00D81A97" w:rsidP="00D81A97">
            <w:pPr>
              <w:rPr>
                <w:lang w:val="en-US"/>
              </w:rPr>
            </w:pPr>
            <w:r w:rsidRPr="00D81A97">
              <w:rPr>
                <w:lang w:val="en-US"/>
              </w:rPr>
              <w:t>185</w:t>
            </w:r>
          </w:p>
        </w:tc>
      </w:tr>
    </w:tbl>
    <w:p w14:paraId="3D19602F" w14:textId="77777777" w:rsidR="00D81A97" w:rsidRPr="00D81A97" w:rsidRDefault="00D81A97" w:rsidP="00D81A97">
      <w:pPr>
        <w:rPr>
          <w:b/>
          <w:bCs/>
        </w:rPr>
      </w:pPr>
    </w:p>
    <w:p w14:paraId="118BBB40" w14:textId="77777777" w:rsidR="00D81A97" w:rsidRPr="00D81A97" w:rsidRDefault="00D81A97" w:rsidP="00D81A97">
      <w:pPr>
        <w:rPr>
          <w:lang w:val="es-PA"/>
        </w:rPr>
      </w:pPr>
      <w:r w:rsidRPr="00D81A97">
        <w:rPr>
          <w:b/>
          <w:bCs/>
          <w:lang w:val="es-PA"/>
        </w:rPr>
        <w:t>Justificación</w:t>
      </w:r>
      <w:r w:rsidRPr="00D81A97">
        <w:rPr>
          <w:lang w:val="es-PA"/>
        </w:rPr>
        <w:t xml:space="preserve">: </w:t>
      </w:r>
    </w:p>
    <w:tbl>
      <w:tblPr>
        <w:tblStyle w:val="Tablaconcuadrcula"/>
        <w:tblW w:w="9759" w:type="dxa"/>
        <w:tblInd w:w="-5" w:type="dxa"/>
        <w:tblLook w:val="04A0" w:firstRow="1" w:lastRow="0" w:firstColumn="1" w:lastColumn="0" w:noHBand="0" w:noVBand="1"/>
      </w:tblPr>
      <w:tblGrid>
        <w:gridCol w:w="1495"/>
        <w:gridCol w:w="1654"/>
        <w:gridCol w:w="1733"/>
        <w:gridCol w:w="1733"/>
        <w:gridCol w:w="1595"/>
        <w:gridCol w:w="1549"/>
      </w:tblGrid>
      <w:tr w:rsidR="00677696" w:rsidRPr="00D81A97" w14:paraId="64D23B4D" w14:textId="77777777" w:rsidTr="00190910">
        <w:tc>
          <w:tcPr>
            <w:tcW w:w="1495" w:type="dxa"/>
            <w:tcBorders>
              <w:top w:val="single" w:sz="4" w:space="0" w:color="auto"/>
              <w:left w:val="single" w:sz="4" w:space="0" w:color="auto"/>
              <w:bottom w:val="single" w:sz="4" w:space="0" w:color="auto"/>
              <w:right w:val="single" w:sz="4" w:space="0" w:color="auto"/>
            </w:tcBorders>
            <w:shd w:val="clear" w:color="auto" w:fill="DDDECE"/>
            <w:hideMark/>
          </w:tcPr>
          <w:p w14:paraId="389B475D" w14:textId="77777777" w:rsidR="00D81A97" w:rsidRPr="00D81A97" w:rsidRDefault="00D81A97" w:rsidP="00D81A97">
            <w:pPr>
              <w:rPr>
                <w:b/>
                <w:bCs/>
                <w:lang w:val="en-US"/>
              </w:rPr>
            </w:pPr>
            <w:proofErr w:type="spellStart"/>
            <w:r w:rsidRPr="00D81A97">
              <w:rPr>
                <w:b/>
                <w:bCs/>
                <w:lang w:val="en-US"/>
              </w:rPr>
              <w:t>Criterio</w:t>
            </w:r>
            <w:proofErr w:type="spellEnd"/>
          </w:p>
        </w:tc>
        <w:tc>
          <w:tcPr>
            <w:tcW w:w="1654" w:type="dxa"/>
            <w:tcBorders>
              <w:top w:val="single" w:sz="4" w:space="0" w:color="auto"/>
              <w:left w:val="single" w:sz="4" w:space="0" w:color="auto"/>
              <w:bottom w:val="single" w:sz="4" w:space="0" w:color="auto"/>
              <w:right w:val="single" w:sz="4" w:space="0" w:color="auto"/>
            </w:tcBorders>
            <w:shd w:val="clear" w:color="auto" w:fill="DDDECE"/>
            <w:hideMark/>
          </w:tcPr>
          <w:p w14:paraId="380D8EB5" w14:textId="77777777" w:rsidR="00D81A97" w:rsidRPr="00D81A97" w:rsidRDefault="00D81A97" w:rsidP="00D81A97">
            <w:pPr>
              <w:rPr>
                <w:b/>
                <w:bCs/>
                <w:lang w:val="en-US"/>
              </w:rPr>
            </w:pPr>
            <w:r w:rsidRPr="00D81A97">
              <w:rPr>
                <w:b/>
                <w:bCs/>
                <w:lang w:val="en-US"/>
              </w:rPr>
              <w:t>Jira + Confluence</w:t>
            </w:r>
          </w:p>
        </w:tc>
        <w:tc>
          <w:tcPr>
            <w:tcW w:w="1733" w:type="dxa"/>
            <w:tcBorders>
              <w:top w:val="single" w:sz="4" w:space="0" w:color="auto"/>
              <w:left w:val="single" w:sz="4" w:space="0" w:color="auto"/>
              <w:bottom w:val="single" w:sz="4" w:space="0" w:color="auto"/>
              <w:right w:val="single" w:sz="4" w:space="0" w:color="auto"/>
            </w:tcBorders>
            <w:shd w:val="clear" w:color="auto" w:fill="DDDECE"/>
            <w:hideMark/>
          </w:tcPr>
          <w:p w14:paraId="7B287A03" w14:textId="77777777" w:rsidR="00D81A97" w:rsidRPr="00D81A97" w:rsidRDefault="00D81A97" w:rsidP="00D81A97">
            <w:pPr>
              <w:rPr>
                <w:b/>
                <w:bCs/>
                <w:lang w:val="en-US"/>
              </w:rPr>
            </w:pPr>
            <w:r w:rsidRPr="00D81A97">
              <w:rPr>
                <w:b/>
                <w:bCs/>
                <w:lang w:val="en-US"/>
              </w:rPr>
              <w:t>Azure DevOps</w:t>
            </w:r>
          </w:p>
        </w:tc>
        <w:tc>
          <w:tcPr>
            <w:tcW w:w="1733" w:type="dxa"/>
            <w:tcBorders>
              <w:top w:val="single" w:sz="4" w:space="0" w:color="auto"/>
              <w:left w:val="single" w:sz="4" w:space="0" w:color="auto"/>
              <w:bottom w:val="single" w:sz="4" w:space="0" w:color="auto"/>
              <w:right w:val="single" w:sz="4" w:space="0" w:color="auto"/>
            </w:tcBorders>
            <w:shd w:val="clear" w:color="auto" w:fill="DDDECE"/>
            <w:hideMark/>
          </w:tcPr>
          <w:p w14:paraId="5ADDB123" w14:textId="77777777" w:rsidR="00D81A97" w:rsidRPr="00D81A97" w:rsidRDefault="00D81A97" w:rsidP="00D81A97">
            <w:pPr>
              <w:rPr>
                <w:b/>
                <w:bCs/>
                <w:lang w:val="en-US"/>
              </w:rPr>
            </w:pPr>
            <w:r w:rsidRPr="00D81A97">
              <w:rPr>
                <w:b/>
                <w:bCs/>
                <w:lang w:val="en-US"/>
              </w:rPr>
              <w:t>GitHub Issues + Wiki</w:t>
            </w:r>
          </w:p>
        </w:tc>
        <w:tc>
          <w:tcPr>
            <w:tcW w:w="1595" w:type="dxa"/>
            <w:tcBorders>
              <w:top w:val="single" w:sz="4" w:space="0" w:color="auto"/>
              <w:left w:val="single" w:sz="4" w:space="0" w:color="auto"/>
              <w:bottom w:val="single" w:sz="4" w:space="0" w:color="auto"/>
              <w:right w:val="single" w:sz="4" w:space="0" w:color="auto"/>
            </w:tcBorders>
            <w:shd w:val="clear" w:color="auto" w:fill="DDDECE"/>
            <w:hideMark/>
          </w:tcPr>
          <w:p w14:paraId="05E162DC" w14:textId="77777777" w:rsidR="00D81A97" w:rsidRPr="00D81A97" w:rsidRDefault="00D81A97" w:rsidP="00D81A97">
            <w:pPr>
              <w:rPr>
                <w:b/>
                <w:bCs/>
                <w:lang w:val="en-US"/>
              </w:rPr>
            </w:pPr>
            <w:r w:rsidRPr="00D81A97">
              <w:rPr>
                <w:b/>
                <w:bCs/>
                <w:lang w:val="en-US"/>
              </w:rPr>
              <w:t>Google Docs + Sheets</w:t>
            </w:r>
          </w:p>
        </w:tc>
        <w:tc>
          <w:tcPr>
            <w:tcW w:w="1549" w:type="dxa"/>
            <w:tcBorders>
              <w:top w:val="single" w:sz="4" w:space="0" w:color="auto"/>
              <w:left w:val="single" w:sz="4" w:space="0" w:color="auto"/>
              <w:bottom w:val="single" w:sz="4" w:space="0" w:color="auto"/>
              <w:right w:val="single" w:sz="4" w:space="0" w:color="auto"/>
            </w:tcBorders>
            <w:shd w:val="clear" w:color="auto" w:fill="DDDECE"/>
            <w:hideMark/>
          </w:tcPr>
          <w:p w14:paraId="329A4EEA" w14:textId="77777777" w:rsidR="00D81A97" w:rsidRPr="00D81A97" w:rsidRDefault="00D81A97" w:rsidP="00D81A97">
            <w:pPr>
              <w:rPr>
                <w:b/>
                <w:bCs/>
                <w:lang w:val="en-US"/>
              </w:rPr>
            </w:pPr>
            <w:r w:rsidRPr="00D81A97">
              <w:rPr>
                <w:b/>
                <w:bCs/>
                <w:lang w:val="en-US"/>
              </w:rPr>
              <w:t>Microsoft Office 365</w:t>
            </w:r>
          </w:p>
        </w:tc>
      </w:tr>
      <w:tr w:rsidR="00190910" w:rsidRPr="00D81A97" w14:paraId="061D6137" w14:textId="77777777" w:rsidTr="00192FA8">
        <w:tc>
          <w:tcPr>
            <w:tcW w:w="1495" w:type="dxa"/>
            <w:tcBorders>
              <w:top w:val="single" w:sz="4" w:space="0" w:color="auto"/>
              <w:left w:val="single" w:sz="4" w:space="0" w:color="auto"/>
              <w:bottom w:val="single" w:sz="4" w:space="0" w:color="auto"/>
              <w:right w:val="single" w:sz="4" w:space="0" w:color="auto"/>
            </w:tcBorders>
            <w:hideMark/>
          </w:tcPr>
          <w:p w14:paraId="7039E012" w14:textId="77777777" w:rsidR="00D81A97" w:rsidRPr="00D81A97" w:rsidRDefault="00D81A97" w:rsidP="00D81A97">
            <w:pPr>
              <w:rPr>
                <w:b/>
                <w:bCs/>
                <w:lang w:val="en-US"/>
              </w:rPr>
            </w:pPr>
            <w:proofErr w:type="spellStart"/>
            <w:r w:rsidRPr="00D81A97">
              <w:rPr>
                <w:b/>
                <w:bCs/>
                <w:lang w:val="en-US"/>
              </w:rPr>
              <w:t>Facilidad</w:t>
            </w:r>
            <w:proofErr w:type="spellEnd"/>
            <w:r w:rsidRPr="00D81A97">
              <w:rPr>
                <w:b/>
                <w:bCs/>
                <w:lang w:val="en-US"/>
              </w:rPr>
              <w:t xml:space="preserve"> de Uso</w:t>
            </w:r>
          </w:p>
        </w:tc>
        <w:tc>
          <w:tcPr>
            <w:tcW w:w="1654" w:type="dxa"/>
            <w:tcBorders>
              <w:top w:val="single" w:sz="4" w:space="0" w:color="auto"/>
              <w:left w:val="single" w:sz="4" w:space="0" w:color="auto"/>
              <w:bottom w:val="single" w:sz="4" w:space="0" w:color="auto"/>
              <w:right w:val="single" w:sz="4" w:space="0" w:color="auto"/>
            </w:tcBorders>
            <w:hideMark/>
          </w:tcPr>
          <w:p w14:paraId="77561057" w14:textId="77777777" w:rsidR="00D81A97" w:rsidRPr="00D81A97" w:rsidRDefault="00D81A97" w:rsidP="00190910">
            <w:pPr>
              <w:jc w:val="both"/>
              <w:rPr>
                <w:lang w:val="en-US"/>
              </w:rPr>
            </w:pPr>
            <w:r w:rsidRPr="00D81A97">
              <w:rPr>
                <w:lang w:val="es-PA"/>
              </w:rPr>
              <w:t xml:space="preserve">Requiere familiarización con su estructura de proyectos y configuración. </w:t>
            </w:r>
            <w:r w:rsidRPr="00D81A97">
              <w:rPr>
                <w:lang w:val="en-US"/>
              </w:rPr>
              <w:t xml:space="preserve">No es </w:t>
            </w:r>
            <w:proofErr w:type="spellStart"/>
            <w:r w:rsidRPr="00D81A97">
              <w:rPr>
                <w:lang w:val="en-US"/>
              </w:rPr>
              <w:t>muy</w:t>
            </w:r>
            <w:proofErr w:type="spellEnd"/>
            <w:r w:rsidRPr="00D81A97">
              <w:rPr>
                <w:lang w:val="en-US"/>
              </w:rPr>
              <w:t xml:space="preserve"> </w:t>
            </w:r>
            <w:proofErr w:type="spellStart"/>
            <w:r w:rsidRPr="00D81A97">
              <w:rPr>
                <w:lang w:val="en-US"/>
              </w:rPr>
              <w:t>intuitiva</w:t>
            </w:r>
            <w:proofErr w:type="spellEnd"/>
            <w:r w:rsidRPr="00D81A97">
              <w:rPr>
                <w:lang w:val="en-US"/>
              </w:rPr>
              <w:t xml:space="preserve"> para </w:t>
            </w:r>
            <w:proofErr w:type="spellStart"/>
            <w:r w:rsidRPr="00D81A97">
              <w:rPr>
                <w:lang w:val="en-US"/>
              </w:rPr>
              <w:t>principiantes</w:t>
            </w:r>
            <w:proofErr w:type="spellEnd"/>
            <w:r w:rsidRPr="00D81A97">
              <w:rPr>
                <w:lang w:val="en-US"/>
              </w:rPr>
              <w:t>.</w:t>
            </w:r>
          </w:p>
        </w:tc>
        <w:tc>
          <w:tcPr>
            <w:tcW w:w="1733" w:type="dxa"/>
            <w:tcBorders>
              <w:top w:val="single" w:sz="4" w:space="0" w:color="auto"/>
              <w:left w:val="single" w:sz="4" w:space="0" w:color="auto"/>
              <w:bottom w:val="single" w:sz="4" w:space="0" w:color="auto"/>
              <w:right w:val="single" w:sz="4" w:space="0" w:color="auto"/>
            </w:tcBorders>
            <w:hideMark/>
          </w:tcPr>
          <w:p w14:paraId="3BBDD8E9" w14:textId="77777777" w:rsidR="00D81A97" w:rsidRPr="00D81A97" w:rsidRDefault="00D81A97" w:rsidP="00190910">
            <w:pPr>
              <w:jc w:val="both"/>
              <w:rPr>
                <w:lang w:val="es-PA"/>
              </w:rPr>
            </w:pPr>
            <w:r w:rsidRPr="00D81A97">
              <w:rPr>
                <w:lang w:val="es-PA"/>
              </w:rPr>
              <w:t>Interfaz moderna y relativamente sencilla para equipos técnicos.</w:t>
            </w:r>
          </w:p>
        </w:tc>
        <w:tc>
          <w:tcPr>
            <w:tcW w:w="1733" w:type="dxa"/>
            <w:tcBorders>
              <w:top w:val="single" w:sz="4" w:space="0" w:color="auto"/>
              <w:left w:val="single" w:sz="4" w:space="0" w:color="auto"/>
              <w:bottom w:val="single" w:sz="4" w:space="0" w:color="auto"/>
              <w:right w:val="single" w:sz="4" w:space="0" w:color="auto"/>
            </w:tcBorders>
            <w:hideMark/>
          </w:tcPr>
          <w:p w14:paraId="7D372D7F" w14:textId="77777777" w:rsidR="00D81A97" w:rsidRPr="00D81A97" w:rsidRDefault="00D81A97" w:rsidP="00190910">
            <w:pPr>
              <w:jc w:val="both"/>
              <w:rPr>
                <w:lang w:val="es-PA"/>
              </w:rPr>
            </w:pPr>
            <w:r w:rsidRPr="00D81A97">
              <w:rPr>
                <w:lang w:val="es-PA"/>
              </w:rPr>
              <w:t>Intuitiva para usuarios de GitHub.</w:t>
            </w:r>
          </w:p>
        </w:tc>
        <w:tc>
          <w:tcPr>
            <w:tcW w:w="1595" w:type="dxa"/>
            <w:tcBorders>
              <w:top w:val="single" w:sz="4" w:space="0" w:color="auto"/>
              <w:left w:val="single" w:sz="4" w:space="0" w:color="auto"/>
              <w:bottom w:val="single" w:sz="4" w:space="0" w:color="auto"/>
              <w:right w:val="single" w:sz="4" w:space="0" w:color="auto"/>
            </w:tcBorders>
            <w:hideMark/>
          </w:tcPr>
          <w:p w14:paraId="48D94C95" w14:textId="77777777" w:rsidR="00D81A97" w:rsidRPr="00D81A97" w:rsidRDefault="00D81A97" w:rsidP="00190910">
            <w:pPr>
              <w:jc w:val="both"/>
              <w:rPr>
                <w:lang w:val="es-PA"/>
              </w:rPr>
            </w:pPr>
            <w:r w:rsidRPr="00D81A97">
              <w:rPr>
                <w:lang w:val="es-PA"/>
              </w:rPr>
              <w:t>Muy fácil de usar, familiar para la mayoría.</w:t>
            </w:r>
          </w:p>
        </w:tc>
        <w:tc>
          <w:tcPr>
            <w:tcW w:w="1549" w:type="dxa"/>
            <w:tcBorders>
              <w:top w:val="single" w:sz="4" w:space="0" w:color="auto"/>
              <w:left w:val="single" w:sz="4" w:space="0" w:color="auto"/>
              <w:bottom w:val="single" w:sz="4" w:space="0" w:color="auto"/>
              <w:right w:val="single" w:sz="4" w:space="0" w:color="auto"/>
            </w:tcBorders>
            <w:hideMark/>
          </w:tcPr>
          <w:p w14:paraId="535BDC40" w14:textId="77777777" w:rsidR="00D81A97" w:rsidRPr="00D81A97" w:rsidRDefault="00D81A97" w:rsidP="00190910">
            <w:pPr>
              <w:jc w:val="both"/>
              <w:rPr>
                <w:lang w:val="en-US"/>
              </w:rPr>
            </w:pPr>
            <w:r w:rsidRPr="00D81A97">
              <w:rPr>
                <w:lang w:val="en-US"/>
              </w:rPr>
              <w:t xml:space="preserve">Familiar para </w:t>
            </w:r>
            <w:proofErr w:type="spellStart"/>
            <w:r w:rsidRPr="00D81A97">
              <w:rPr>
                <w:lang w:val="en-US"/>
              </w:rPr>
              <w:t>muchos</w:t>
            </w:r>
            <w:proofErr w:type="spellEnd"/>
            <w:r w:rsidRPr="00D81A97">
              <w:rPr>
                <w:lang w:val="en-US"/>
              </w:rPr>
              <w:t xml:space="preserve"> </w:t>
            </w:r>
            <w:proofErr w:type="spellStart"/>
            <w:r w:rsidRPr="00D81A97">
              <w:rPr>
                <w:lang w:val="en-US"/>
              </w:rPr>
              <w:t>usuarios</w:t>
            </w:r>
            <w:proofErr w:type="spellEnd"/>
            <w:r w:rsidRPr="00D81A97">
              <w:rPr>
                <w:lang w:val="en-US"/>
              </w:rPr>
              <w:t>.</w:t>
            </w:r>
          </w:p>
        </w:tc>
      </w:tr>
      <w:tr w:rsidR="00190910" w:rsidRPr="007934AC" w14:paraId="44F11010" w14:textId="77777777" w:rsidTr="00192FA8">
        <w:tc>
          <w:tcPr>
            <w:tcW w:w="1495" w:type="dxa"/>
            <w:tcBorders>
              <w:top w:val="single" w:sz="4" w:space="0" w:color="auto"/>
              <w:left w:val="single" w:sz="4" w:space="0" w:color="auto"/>
              <w:bottom w:val="single" w:sz="4" w:space="0" w:color="auto"/>
              <w:right w:val="single" w:sz="4" w:space="0" w:color="auto"/>
            </w:tcBorders>
            <w:hideMark/>
          </w:tcPr>
          <w:p w14:paraId="302725EA" w14:textId="77777777" w:rsidR="00D81A97" w:rsidRPr="00D81A97" w:rsidRDefault="00D81A97" w:rsidP="00D81A97">
            <w:pPr>
              <w:rPr>
                <w:b/>
                <w:bCs/>
                <w:lang w:val="en-US"/>
              </w:rPr>
            </w:pPr>
            <w:proofErr w:type="spellStart"/>
            <w:r w:rsidRPr="00D81A97">
              <w:rPr>
                <w:b/>
                <w:bCs/>
                <w:lang w:val="en-US"/>
              </w:rPr>
              <w:t>Colaboración</w:t>
            </w:r>
            <w:proofErr w:type="spellEnd"/>
          </w:p>
        </w:tc>
        <w:tc>
          <w:tcPr>
            <w:tcW w:w="1654" w:type="dxa"/>
            <w:tcBorders>
              <w:top w:val="single" w:sz="4" w:space="0" w:color="auto"/>
              <w:left w:val="single" w:sz="4" w:space="0" w:color="auto"/>
              <w:bottom w:val="single" w:sz="4" w:space="0" w:color="auto"/>
              <w:right w:val="single" w:sz="4" w:space="0" w:color="auto"/>
            </w:tcBorders>
            <w:hideMark/>
          </w:tcPr>
          <w:p w14:paraId="68E65EEB" w14:textId="77777777" w:rsidR="00D81A97" w:rsidRPr="00D81A97" w:rsidRDefault="00D81A97" w:rsidP="00190910">
            <w:pPr>
              <w:jc w:val="both"/>
              <w:rPr>
                <w:lang w:val="es-PA"/>
              </w:rPr>
            </w:pPr>
            <w:r w:rsidRPr="00D81A97">
              <w:rPr>
                <w:lang w:val="es-PA"/>
              </w:rPr>
              <w:t xml:space="preserve">Alta colaboración </w:t>
            </w:r>
            <w:r w:rsidRPr="00D81A97">
              <w:rPr>
                <w:lang w:val="es-PA"/>
              </w:rPr>
              <w:lastRenderedPageBreak/>
              <w:t>entre equipos con historial de cambios y comentarios.</w:t>
            </w:r>
          </w:p>
        </w:tc>
        <w:tc>
          <w:tcPr>
            <w:tcW w:w="1733" w:type="dxa"/>
            <w:tcBorders>
              <w:top w:val="single" w:sz="4" w:space="0" w:color="auto"/>
              <w:left w:val="single" w:sz="4" w:space="0" w:color="auto"/>
              <w:bottom w:val="single" w:sz="4" w:space="0" w:color="auto"/>
              <w:right w:val="single" w:sz="4" w:space="0" w:color="auto"/>
            </w:tcBorders>
            <w:hideMark/>
          </w:tcPr>
          <w:p w14:paraId="68D44033" w14:textId="77777777" w:rsidR="00D81A97" w:rsidRPr="00D81A97" w:rsidRDefault="00D81A97" w:rsidP="00190910">
            <w:pPr>
              <w:jc w:val="both"/>
              <w:rPr>
                <w:lang w:val="es-PA"/>
              </w:rPr>
            </w:pPr>
            <w:r w:rsidRPr="00D81A97">
              <w:rPr>
                <w:lang w:val="es-PA"/>
              </w:rPr>
              <w:lastRenderedPageBreak/>
              <w:t xml:space="preserve">Muy buena colaboración con </w:t>
            </w:r>
            <w:proofErr w:type="spellStart"/>
            <w:r w:rsidRPr="00D81A97">
              <w:rPr>
                <w:lang w:val="es-PA"/>
              </w:rPr>
              <w:lastRenderedPageBreak/>
              <w:t>boards</w:t>
            </w:r>
            <w:proofErr w:type="spellEnd"/>
            <w:r w:rsidRPr="00D81A97">
              <w:rPr>
                <w:lang w:val="es-PA"/>
              </w:rPr>
              <w:t xml:space="preserve"> ágiles, </w:t>
            </w:r>
            <w:proofErr w:type="spellStart"/>
            <w:r w:rsidRPr="00D81A97">
              <w:rPr>
                <w:lang w:val="es-PA"/>
              </w:rPr>
              <w:t>work</w:t>
            </w:r>
            <w:proofErr w:type="spellEnd"/>
            <w:r w:rsidRPr="00D81A97">
              <w:rPr>
                <w:lang w:val="es-PA"/>
              </w:rPr>
              <w:t xml:space="preserve"> </w:t>
            </w:r>
            <w:proofErr w:type="spellStart"/>
            <w:r w:rsidRPr="00D81A97">
              <w:rPr>
                <w:lang w:val="es-PA"/>
              </w:rPr>
              <w:t>items</w:t>
            </w:r>
            <w:proofErr w:type="spellEnd"/>
            <w:r w:rsidRPr="00D81A97">
              <w:rPr>
                <w:lang w:val="es-PA"/>
              </w:rPr>
              <w:t xml:space="preserve"> y comentarios.</w:t>
            </w:r>
          </w:p>
        </w:tc>
        <w:tc>
          <w:tcPr>
            <w:tcW w:w="1733" w:type="dxa"/>
            <w:tcBorders>
              <w:top w:val="single" w:sz="4" w:space="0" w:color="auto"/>
              <w:left w:val="single" w:sz="4" w:space="0" w:color="auto"/>
              <w:bottom w:val="single" w:sz="4" w:space="0" w:color="auto"/>
              <w:right w:val="single" w:sz="4" w:space="0" w:color="auto"/>
            </w:tcBorders>
            <w:hideMark/>
          </w:tcPr>
          <w:p w14:paraId="31AFD4C5" w14:textId="77777777" w:rsidR="00D81A97" w:rsidRPr="00D81A97" w:rsidRDefault="00D81A97" w:rsidP="00190910">
            <w:pPr>
              <w:jc w:val="both"/>
              <w:rPr>
                <w:lang w:val="es-PA"/>
              </w:rPr>
            </w:pPr>
            <w:r w:rsidRPr="00D81A97">
              <w:rPr>
                <w:lang w:val="es-PA"/>
              </w:rPr>
              <w:lastRenderedPageBreak/>
              <w:t xml:space="preserve">Buena colaboración </w:t>
            </w:r>
            <w:r w:rsidRPr="00D81A97">
              <w:rPr>
                <w:lang w:val="es-PA"/>
              </w:rPr>
              <w:lastRenderedPageBreak/>
              <w:t xml:space="preserve">mediante </w:t>
            </w:r>
            <w:proofErr w:type="spellStart"/>
            <w:r w:rsidRPr="00D81A97">
              <w:rPr>
                <w:lang w:val="es-PA"/>
              </w:rPr>
              <w:t>issues</w:t>
            </w:r>
            <w:proofErr w:type="spellEnd"/>
            <w:r w:rsidRPr="00D81A97">
              <w:rPr>
                <w:lang w:val="es-PA"/>
              </w:rPr>
              <w:t xml:space="preserve"> y comentarios.</w:t>
            </w:r>
          </w:p>
        </w:tc>
        <w:tc>
          <w:tcPr>
            <w:tcW w:w="1595" w:type="dxa"/>
            <w:tcBorders>
              <w:top w:val="single" w:sz="4" w:space="0" w:color="auto"/>
              <w:left w:val="single" w:sz="4" w:space="0" w:color="auto"/>
              <w:bottom w:val="single" w:sz="4" w:space="0" w:color="auto"/>
              <w:right w:val="single" w:sz="4" w:space="0" w:color="auto"/>
            </w:tcBorders>
            <w:hideMark/>
          </w:tcPr>
          <w:p w14:paraId="41826727" w14:textId="77777777" w:rsidR="00D81A97" w:rsidRPr="00D81A97" w:rsidRDefault="00D81A97" w:rsidP="00190910">
            <w:pPr>
              <w:jc w:val="both"/>
              <w:rPr>
                <w:lang w:val="en-US"/>
              </w:rPr>
            </w:pPr>
            <w:proofErr w:type="spellStart"/>
            <w:r w:rsidRPr="00D81A97">
              <w:rPr>
                <w:lang w:val="en-US"/>
              </w:rPr>
              <w:lastRenderedPageBreak/>
              <w:t>Excelente</w:t>
            </w:r>
            <w:proofErr w:type="spellEnd"/>
            <w:r w:rsidRPr="00D81A97">
              <w:rPr>
                <w:lang w:val="en-US"/>
              </w:rPr>
              <w:t xml:space="preserve"> </w:t>
            </w:r>
            <w:proofErr w:type="spellStart"/>
            <w:r w:rsidRPr="00D81A97">
              <w:rPr>
                <w:lang w:val="en-US"/>
              </w:rPr>
              <w:t>en</w:t>
            </w:r>
            <w:proofErr w:type="spellEnd"/>
            <w:r w:rsidRPr="00D81A97">
              <w:rPr>
                <w:lang w:val="en-US"/>
              </w:rPr>
              <w:t xml:space="preserve"> </w:t>
            </w:r>
            <w:proofErr w:type="spellStart"/>
            <w:r w:rsidRPr="00D81A97">
              <w:rPr>
                <w:lang w:val="en-US"/>
              </w:rPr>
              <w:t>tiempo</w:t>
            </w:r>
            <w:proofErr w:type="spellEnd"/>
            <w:r w:rsidRPr="00D81A97">
              <w:rPr>
                <w:lang w:val="en-US"/>
              </w:rPr>
              <w:t xml:space="preserve"> real.</w:t>
            </w:r>
          </w:p>
        </w:tc>
        <w:tc>
          <w:tcPr>
            <w:tcW w:w="1549" w:type="dxa"/>
            <w:tcBorders>
              <w:top w:val="single" w:sz="4" w:space="0" w:color="auto"/>
              <w:left w:val="single" w:sz="4" w:space="0" w:color="auto"/>
              <w:bottom w:val="single" w:sz="4" w:space="0" w:color="auto"/>
              <w:right w:val="single" w:sz="4" w:space="0" w:color="auto"/>
            </w:tcBorders>
            <w:hideMark/>
          </w:tcPr>
          <w:p w14:paraId="42BC17FD" w14:textId="77777777" w:rsidR="00D81A97" w:rsidRPr="00D81A97" w:rsidRDefault="00D81A97" w:rsidP="00190910">
            <w:pPr>
              <w:jc w:val="both"/>
              <w:rPr>
                <w:lang w:val="es-PA"/>
              </w:rPr>
            </w:pPr>
            <w:r w:rsidRPr="00D81A97">
              <w:rPr>
                <w:lang w:val="es-PA"/>
              </w:rPr>
              <w:t xml:space="preserve">Buena, pero no tan fluida </w:t>
            </w:r>
            <w:r w:rsidRPr="00D81A97">
              <w:rPr>
                <w:lang w:val="es-PA"/>
              </w:rPr>
              <w:lastRenderedPageBreak/>
              <w:t>como Google Docs.</w:t>
            </w:r>
          </w:p>
        </w:tc>
      </w:tr>
      <w:tr w:rsidR="00190910" w:rsidRPr="007934AC" w14:paraId="18D56599" w14:textId="77777777" w:rsidTr="00192FA8">
        <w:tc>
          <w:tcPr>
            <w:tcW w:w="1495" w:type="dxa"/>
            <w:tcBorders>
              <w:top w:val="single" w:sz="4" w:space="0" w:color="auto"/>
              <w:left w:val="single" w:sz="4" w:space="0" w:color="auto"/>
              <w:bottom w:val="single" w:sz="4" w:space="0" w:color="auto"/>
              <w:right w:val="single" w:sz="4" w:space="0" w:color="auto"/>
            </w:tcBorders>
            <w:hideMark/>
          </w:tcPr>
          <w:p w14:paraId="6F0216C4" w14:textId="77777777" w:rsidR="00D81A97" w:rsidRPr="00D81A97" w:rsidRDefault="00D81A97" w:rsidP="00D81A97">
            <w:pPr>
              <w:rPr>
                <w:b/>
                <w:bCs/>
                <w:lang w:val="en-US"/>
              </w:rPr>
            </w:pPr>
            <w:proofErr w:type="spellStart"/>
            <w:r w:rsidRPr="00D81A97">
              <w:rPr>
                <w:b/>
                <w:bCs/>
                <w:lang w:val="en-US"/>
              </w:rPr>
              <w:lastRenderedPageBreak/>
              <w:t>Integración</w:t>
            </w:r>
            <w:proofErr w:type="spellEnd"/>
          </w:p>
        </w:tc>
        <w:tc>
          <w:tcPr>
            <w:tcW w:w="1654" w:type="dxa"/>
            <w:tcBorders>
              <w:top w:val="single" w:sz="4" w:space="0" w:color="auto"/>
              <w:left w:val="single" w:sz="4" w:space="0" w:color="auto"/>
              <w:bottom w:val="single" w:sz="4" w:space="0" w:color="auto"/>
              <w:right w:val="single" w:sz="4" w:space="0" w:color="auto"/>
            </w:tcBorders>
            <w:hideMark/>
          </w:tcPr>
          <w:p w14:paraId="3E305F0E" w14:textId="77777777" w:rsidR="00D81A97" w:rsidRPr="00D81A97" w:rsidRDefault="00D81A97" w:rsidP="00190910">
            <w:pPr>
              <w:jc w:val="both"/>
              <w:rPr>
                <w:lang w:val="es-PA"/>
              </w:rPr>
            </w:pPr>
            <w:r w:rsidRPr="00D81A97">
              <w:rPr>
                <w:lang w:val="es-PA"/>
              </w:rPr>
              <w:t xml:space="preserve">Se integra bien con otros productos de </w:t>
            </w:r>
            <w:proofErr w:type="spellStart"/>
            <w:r w:rsidRPr="00D81A97">
              <w:rPr>
                <w:lang w:val="es-PA"/>
              </w:rPr>
              <w:t>Atlassian</w:t>
            </w:r>
            <w:proofErr w:type="spellEnd"/>
            <w:r w:rsidRPr="00D81A97">
              <w:rPr>
                <w:lang w:val="es-PA"/>
              </w:rPr>
              <w:t xml:space="preserve"> y herramientas de desarrollo.</w:t>
            </w:r>
          </w:p>
        </w:tc>
        <w:tc>
          <w:tcPr>
            <w:tcW w:w="1733" w:type="dxa"/>
            <w:tcBorders>
              <w:top w:val="single" w:sz="4" w:space="0" w:color="auto"/>
              <w:left w:val="single" w:sz="4" w:space="0" w:color="auto"/>
              <w:bottom w:val="single" w:sz="4" w:space="0" w:color="auto"/>
              <w:right w:val="single" w:sz="4" w:space="0" w:color="auto"/>
            </w:tcBorders>
            <w:hideMark/>
          </w:tcPr>
          <w:p w14:paraId="60BB6DAE" w14:textId="77777777" w:rsidR="00D81A97" w:rsidRPr="00D81A97" w:rsidRDefault="00D81A97" w:rsidP="00190910">
            <w:pPr>
              <w:jc w:val="both"/>
              <w:rPr>
                <w:lang w:val="es-PA"/>
              </w:rPr>
            </w:pPr>
            <w:r w:rsidRPr="00D81A97">
              <w:rPr>
                <w:lang w:val="es-PA"/>
              </w:rPr>
              <w:t xml:space="preserve">Excelente integración con Git, CI/CD, VS </w:t>
            </w:r>
            <w:proofErr w:type="spellStart"/>
            <w:r w:rsidRPr="00D81A97">
              <w:rPr>
                <w:lang w:val="es-PA"/>
              </w:rPr>
              <w:t>Code</w:t>
            </w:r>
            <w:proofErr w:type="spellEnd"/>
            <w:r w:rsidRPr="00D81A97">
              <w:rPr>
                <w:lang w:val="es-PA"/>
              </w:rPr>
              <w:t>, GitHub, etc.</w:t>
            </w:r>
          </w:p>
        </w:tc>
        <w:tc>
          <w:tcPr>
            <w:tcW w:w="1733" w:type="dxa"/>
            <w:tcBorders>
              <w:top w:val="single" w:sz="4" w:space="0" w:color="auto"/>
              <w:left w:val="single" w:sz="4" w:space="0" w:color="auto"/>
              <w:bottom w:val="single" w:sz="4" w:space="0" w:color="auto"/>
              <w:right w:val="single" w:sz="4" w:space="0" w:color="auto"/>
            </w:tcBorders>
            <w:hideMark/>
          </w:tcPr>
          <w:p w14:paraId="116BA500" w14:textId="77777777" w:rsidR="00D81A97" w:rsidRPr="00D81A97" w:rsidRDefault="00D81A97" w:rsidP="00190910">
            <w:pPr>
              <w:jc w:val="both"/>
              <w:rPr>
                <w:lang w:val="es-PA"/>
              </w:rPr>
            </w:pPr>
            <w:r w:rsidRPr="00D81A97">
              <w:rPr>
                <w:lang w:val="es-PA"/>
              </w:rPr>
              <w:t>Limitada comparada con otras herramientas más específicas.</w:t>
            </w:r>
          </w:p>
        </w:tc>
        <w:tc>
          <w:tcPr>
            <w:tcW w:w="1595" w:type="dxa"/>
            <w:tcBorders>
              <w:top w:val="single" w:sz="4" w:space="0" w:color="auto"/>
              <w:left w:val="single" w:sz="4" w:space="0" w:color="auto"/>
              <w:bottom w:val="single" w:sz="4" w:space="0" w:color="auto"/>
              <w:right w:val="single" w:sz="4" w:space="0" w:color="auto"/>
            </w:tcBorders>
            <w:hideMark/>
          </w:tcPr>
          <w:p w14:paraId="69A59CFB" w14:textId="77777777" w:rsidR="00D81A97" w:rsidRPr="00D81A97" w:rsidRDefault="00D81A97" w:rsidP="00190910">
            <w:pPr>
              <w:jc w:val="both"/>
              <w:rPr>
                <w:lang w:val="es-PA"/>
              </w:rPr>
            </w:pPr>
            <w:r w:rsidRPr="00D81A97">
              <w:rPr>
                <w:lang w:val="es-PA"/>
              </w:rPr>
              <w:t>Limitada con herramientas de desarrollo.</w:t>
            </w:r>
          </w:p>
        </w:tc>
        <w:tc>
          <w:tcPr>
            <w:tcW w:w="1549" w:type="dxa"/>
            <w:tcBorders>
              <w:top w:val="single" w:sz="4" w:space="0" w:color="auto"/>
              <w:left w:val="single" w:sz="4" w:space="0" w:color="auto"/>
              <w:bottom w:val="single" w:sz="4" w:space="0" w:color="auto"/>
              <w:right w:val="single" w:sz="4" w:space="0" w:color="auto"/>
            </w:tcBorders>
            <w:hideMark/>
          </w:tcPr>
          <w:p w14:paraId="11843AEE" w14:textId="77777777" w:rsidR="00D81A97" w:rsidRPr="00D81A97" w:rsidRDefault="00D81A97" w:rsidP="00190910">
            <w:pPr>
              <w:jc w:val="both"/>
              <w:rPr>
                <w:lang w:val="es-PA"/>
              </w:rPr>
            </w:pPr>
            <w:r w:rsidRPr="00D81A97">
              <w:rPr>
                <w:lang w:val="es-PA"/>
              </w:rPr>
              <w:t>Limitada en entornos de desarrollo puro.</w:t>
            </w:r>
          </w:p>
        </w:tc>
      </w:tr>
      <w:tr w:rsidR="00190910" w:rsidRPr="00D81A97" w14:paraId="328A34B5" w14:textId="77777777" w:rsidTr="00192FA8">
        <w:tc>
          <w:tcPr>
            <w:tcW w:w="1495" w:type="dxa"/>
            <w:tcBorders>
              <w:top w:val="single" w:sz="4" w:space="0" w:color="auto"/>
              <w:left w:val="single" w:sz="4" w:space="0" w:color="auto"/>
              <w:bottom w:val="single" w:sz="4" w:space="0" w:color="auto"/>
              <w:right w:val="single" w:sz="4" w:space="0" w:color="auto"/>
            </w:tcBorders>
            <w:hideMark/>
          </w:tcPr>
          <w:p w14:paraId="4DA76DB5" w14:textId="77777777" w:rsidR="00D81A97" w:rsidRPr="00D81A97" w:rsidRDefault="00D81A97" w:rsidP="00D81A97">
            <w:pPr>
              <w:rPr>
                <w:b/>
                <w:bCs/>
                <w:lang w:val="en-US"/>
              </w:rPr>
            </w:pPr>
            <w:proofErr w:type="spellStart"/>
            <w:r w:rsidRPr="00D81A97">
              <w:rPr>
                <w:b/>
                <w:bCs/>
                <w:lang w:val="en-US"/>
              </w:rPr>
              <w:t>Trazabilidad</w:t>
            </w:r>
            <w:proofErr w:type="spellEnd"/>
          </w:p>
        </w:tc>
        <w:tc>
          <w:tcPr>
            <w:tcW w:w="1654" w:type="dxa"/>
            <w:tcBorders>
              <w:top w:val="single" w:sz="4" w:space="0" w:color="auto"/>
              <w:left w:val="single" w:sz="4" w:space="0" w:color="auto"/>
              <w:bottom w:val="single" w:sz="4" w:space="0" w:color="auto"/>
              <w:right w:val="single" w:sz="4" w:space="0" w:color="auto"/>
            </w:tcBorders>
            <w:hideMark/>
          </w:tcPr>
          <w:p w14:paraId="2B288B67" w14:textId="77777777" w:rsidR="00D81A97" w:rsidRPr="00D81A97" w:rsidRDefault="00D81A97" w:rsidP="00190910">
            <w:pPr>
              <w:jc w:val="both"/>
              <w:rPr>
                <w:lang w:val="es-PA"/>
              </w:rPr>
            </w:pPr>
            <w:r w:rsidRPr="00D81A97">
              <w:rPr>
                <w:lang w:val="es-PA"/>
              </w:rPr>
              <w:t>Excelente trazabilidad entre requisitos, tareas y bugs.</w:t>
            </w:r>
          </w:p>
        </w:tc>
        <w:tc>
          <w:tcPr>
            <w:tcW w:w="1733" w:type="dxa"/>
            <w:tcBorders>
              <w:top w:val="single" w:sz="4" w:space="0" w:color="auto"/>
              <w:left w:val="single" w:sz="4" w:space="0" w:color="auto"/>
              <w:bottom w:val="single" w:sz="4" w:space="0" w:color="auto"/>
              <w:right w:val="single" w:sz="4" w:space="0" w:color="auto"/>
            </w:tcBorders>
            <w:hideMark/>
          </w:tcPr>
          <w:p w14:paraId="4D78AF4E" w14:textId="77777777" w:rsidR="00D81A97" w:rsidRPr="00D81A97" w:rsidRDefault="00D81A97" w:rsidP="00190910">
            <w:pPr>
              <w:jc w:val="both"/>
              <w:rPr>
                <w:lang w:val="es-PA"/>
              </w:rPr>
            </w:pPr>
            <w:r w:rsidRPr="00D81A97">
              <w:rPr>
                <w:lang w:val="es-PA"/>
              </w:rPr>
              <w:t>Alta trazabilidad entre requerimientos, código y pruebas.</w:t>
            </w:r>
          </w:p>
        </w:tc>
        <w:tc>
          <w:tcPr>
            <w:tcW w:w="1733" w:type="dxa"/>
            <w:tcBorders>
              <w:top w:val="single" w:sz="4" w:space="0" w:color="auto"/>
              <w:left w:val="single" w:sz="4" w:space="0" w:color="auto"/>
              <w:bottom w:val="single" w:sz="4" w:space="0" w:color="auto"/>
              <w:right w:val="single" w:sz="4" w:space="0" w:color="auto"/>
            </w:tcBorders>
            <w:hideMark/>
          </w:tcPr>
          <w:p w14:paraId="29EA28B7" w14:textId="77777777" w:rsidR="00D81A97" w:rsidRPr="00D81A97" w:rsidRDefault="00D81A97" w:rsidP="00190910">
            <w:pPr>
              <w:jc w:val="both"/>
              <w:rPr>
                <w:lang w:val="es-PA"/>
              </w:rPr>
            </w:pPr>
            <w:r w:rsidRPr="00D81A97">
              <w:rPr>
                <w:lang w:val="es-PA"/>
              </w:rPr>
              <w:t xml:space="preserve">Limitada sin </w:t>
            </w:r>
            <w:proofErr w:type="spellStart"/>
            <w:r w:rsidRPr="00D81A97">
              <w:rPr>
                <w:lang w:val="es-PA"/>
              </w:rPr>
              <w:t>plugins</w:t>
            </w:r>
            <w:proofErr w:type="spellEnd"/>
            <w:r w:rsidRPr="00D81A97">
              <w:rPr>
                <w:lang w:val="es-PA"/>
              </w:rPr>
              <w:t xml:space="preserve"> o configuraciones adicionales.</w:t>
            </w:r>
          </w:p>
        </w:tc>
        <w:tc>
          <w:tcPr>
            <w:tcW w:w="1595" w:type="dxa"/>
            <w:tcBorders>
              <w:top w:val="single" w:sz="4" w:space="0" w:color="auto"/>
              <w:left w:val="single" w:sz="4" w:space="0" w:color="auto"/>
              <w:bottom w:val="single" w:sz="4" w:space="0" w:color="auto"/>
              <w:right w:val="single" w:sz="4" w:space="0" w:color="auto"/>
            </w:tcBorders>
            <w:hideMark/>
          </w:tcPr>
          <w:p w14:paraId="1728C51B" w14:textId="77777777" w:rsidR="00D81A97" w:rsidRPr="00D81A97" w:rsidRDefault="00D81A97" w:rsidP="00190910">
            <w:pPr>
              <w:jc w:val="both"/>
              <w:rPr>
                <w:lang w:val="es-PA"/>
              </w:rPr>
            </w:pPr>
            <w:r w:rsidRPr="00D81A97">
              <w:rPr>
                <w:lang w:val="es-PA"/>
              </w:rPr>
              <w:t>Manual, difícil de mantener en proyectos grandes.</w:t>
            </w:r>
          </w:p>
        </w:tc>
        <w:tc>
          <w:tcPr>
            <w:tcW w:w="1549" w:type="dxa"/>
            <w:tcBorders>
              <w:top w:val="single" w:sz="4" w:space="0" w:color="auto"/>
              <w:left w:val="single" w:sz="4" w:space="0" w:color="auto"/>
              <w:bottom w:val="single" w:sz="4" w:space="0" w:color="auto"/>
              <w:right w:val="single" w:sz="4" w:space="0" w:color="auto"/>
            </w:tcBorders>
            <w:hideMark/>
          </w:tcPr>
          <w:p w14:paraId="121E615F" w14:textId="77777777" w:rsidR="00D81A97" w:rsidRPr="00D81A97" w:rsidRDefault="00D81A97" w:rsidP="00190910">
            <w:pPr>
              <w:jc w:val="both"/>
              <w:rPr>
                <w:lang w:val="en-US"/>
              </w:rPr>
            </w:pPr>
            <w:r w:rsidRPr="00D81A97">
              <w:rPr>
                <w:lang w:val="en-US"/>
              </w:rPr>
              <w:t>Muy baja.</w:t>
            </w:r>
          </w:p>
        </w:tc>
      </w:tr>
      <w:tr w:rsidR="00190910" w:rsidRPr="007934AC" w14:paraId="59F9641C" w14:textId="77777777" w:rsidTr="00192FA8">
        <w:tc>
          <w:tcPr>
            <w:tcW w:w="1495" w:type="dxa"/>
            <w:tcBorders>
              <w:top w:val="single" w:sz="4" w:space="0" w:color="auto"/>
              <w:left w:val="single" w:sz="4" w:space="0" w:color="auto"/>
              <w:bottom w:val="single" w:sz="4" w:space="0" w:color="auto"/>
              <w:right w:val="single" w:sz="4" w:space="0" w:color="auto"/>
            </w:tcBorders>
            <w:hideMark/>
          </w:tcPr>
          <w:p w14:paraId="7B14CA42" w14:textId="77777777" w:rsidR="00D81A97" w:rsidRPr="00D81A97" w:rsidRDefault="00D81A97" w:rsidP="00D81A97">
            <w:pPr>
              <w:rPr>
                <w:b/>
                <w:bCs/>
                <w:lang w:val="en-US"/>
              </w:rPr>
            </w:pPr>
            <w:r w:rsidRPr="00D81A97">
              <w:rPr>
                <w:b/>
                <w:bCs/>
                <w:lang w:val="en-US"/>
              </w:rPr>
              <w:t xml:space="preserve">Control de </w:t>
            </w:r>
            <w:proofErr w:type="spellStart"/>
            <w:r w:rsidRPr="00D81A97">
              <w:rPr>
                <w:b/>
                <w:bCs/>
                <w:lang w:val="en-US"/>
              </w:rPr>
              <w:t>Versiones</w:t>
            </w:r>
            <w:proofErr w:type="spellEnd"/>
          </w:p>
        </w:tc>
        <w:tc>
          <w:tcPr>
            <w:tcW w:w="1654" w:type="dxa"/>
            <w:tcBorders>
              <w:top w:val="single" w:sz="4" w:space="0" w:color="auto"/>
              <w:left w:val="single" w:sz="4" w:space="0" w:color="auto"/>
              <w:bottom w:val="single" w:sz="4" w:space="0" w:color="auto"/>
              <w:right w:val="single" w:sz="4" w:space="0" w:color="auto"/>
            </w:tcBorders>
            <w:hideMark/>
          </w:tcPr>
          <w:p w14:paraId="67A04341" w14:textId="77777777" w:rsidR="00D81A97" w:rsidRPr="00D81A97" w:rsidRDefault="00D81A97" w:rsidP="00190910">
            <w:pPr>
              <w:jc w:val="both"/>
              <w:rPr>
                <w:lang w:val="es-PA"/>
              </w:rPr>
            </w:pPr>
            <w:r w:rsidRPr="00D81A97">
              <w:rPr>
                <w:lang w:val="es-PA"/>
              </w:rPr>
              <w:t xml:space="preserve">Limitado, depende de integraciones externas como </w:t>
            </w:r>
            <w:proofErr w:type="spellStart"/>
            <w:r w:rsidRPr="00D81A97">
              <w:rPr>
                <w:lang w:val="es-PA"/>
              </w:rPr>
              <w:t>Bitbucket</w:t>
            </w:r>
            <w:proofErr w:type="spellEnd"/>
            <w:r w:rsidRPr="00D81A97">
              <w:rPr>
                <w:lang w:val="es-PA"/>
              </w:rPr>
              <w:t>.</w:t>
            </w:r>
          </w:p>
        </w:tc>
        <w:tc>
          <w:tcPr>
            <w:tcW w:w="1733" w:type="dxa"/>
            <w:tcBorders>
              <w:top w:val="single" w:sz="4" w:space="0" w:color="auto"/>
              <w:left w:val="single" w:sz="4" w:space="0" w:color="auto"/>
              <w:bottom w:val="single" w:sz="4" w:space="0" w:color="auto"/>
              <w:right w:val="single" w:sz="4" w:space="0" w:color="auto"/>
            </w:tcBorders>
            <w:hideMark/>
          </w:tcPr>
          <w:p w14:paraId="0A41096E" w14:textId="77777777" w:rsidR="00D81A97" w:rsidRPr="00D81A97" w:rsidRDefault="00D81A97" w:rsidP="00190910">
            <w:pPr>
              <w:jc w:val="both"/>
              <w:rPr>
                <w:lang w:val="en-US"/>
              </w:rPr>
            </w:pPr>
            <w:proofErr w:type="spellStart"/>
            <w:r w:rsidRPr="00D81A97">
              <w:rPr>
                <w:lang w:val="en-US"/>
              </w:rPr>
              <w:t>Soporte</w:t>
            </w:r>
            <w:proofErr w:type="spellEnd"/>
            <w:r w:rsidRPr="00D81A97">
              <w:rPr>
                <w:lang w:val="en-US"/>
              </w:rPr>
              <w:t xml:space="preserve"> </w:t>
            </w:r>
            <w:proofErr w:type="spellStart"/>
            <w:r w:rsidRPr="00D81A97">
              <w:rPr>
                <w:lang w:val="en-US"/>
              </w:rPr>
              <w:t>nativo</w:t>
            </w:r>
            <w:proofErr w:type="spellEnd"/>
            <w:r w:rsidRPr="00D81A97">
              <w:rPr>
                <w:lang w:val="en-US"/>
              </w:rPr>
              <w:t xml:space="preserve"> </w:t>
            </w:r>
            <w:proofErr w:type="gramStart"/>
            <w:r w:rsidRPr="00D81A97">
              <w:rPr>
                <w:lang w:val="en-US"/>
              </w:rPr>
              <w:t>para Git</w:t>
            </w:r>
            <w:proofErr w:type="gramEnd"/>
            <w:r w:rsidRPr="00D81A97">
              <w:rPr>
                <w:lang w:val="en-US"/>
              </w:rPr>
              <w:t>.</w:t>
            </w:r>
          </w:p>
        </w:tc>
        <w:tc>
          <w:tcPr>
            <w:tcW w:w="1733" w:type="dxa"/>
            <w:tcBorders>
              <w:top w:val="single" w:sz="4" w:space="0" w:color="auto"/>
              <w:left w:val="single" w:sz="4" w:space="0" w:color="auto"/>
              <w:bottom w:val="single" w:sz="4" w:space="0" w:color="auto"/>
              <w:right w:val="single" w:sz="4" w:space="0" w:color="auto"/>
            </w:tcBorders>
            <w:hideMark/>
          </w:tcPr>
          <w:p w14:paraId="7C137B40" w14:textId="77777777" w:rsidR="00D81A97" w:rsidRPr="00D81A97" w:rsidRDefault="00D81A97" w:rsidP="00190910">
            <w:pPr>
              <w:jc w:val="both"/>
              <w:rPr>
                <w:lang w:val="en-US"/>
              </w:rPr>
            </w:pPr>
            <w:r w:rsidRPr="00D81A97">
              <w:rPr>
                <w:lang w:val="en-US"/>
              </w:rPr>
              <w:t xml:space="preserve">Nativo </w:t>
            </w:r>
            <w:proofErr w:type="spellStart"/>
            <w:r w:rsidRPr="00D81A97">
              <w:rPr>
                <w:lang w:val="en-US"/>
              </w:rPr>
              <w:t>en</w:t>
            </w:r>
            <w:proofErr w:type="spellEnd"/>
            <w:r w:rsidRPr="00D81A97">
              <w:rPr>
                <w:lang w:val="en-US"/>
              </w:rPr>
              <w:t xml:space="preserve"> </w:t>
            </w:r>
            <w:proofErr w:type="spellStart"/>
            <w:r w:rsidRPr="00D81A97">
              <w:rPr>
                <w:lang w:val="en-US"/>
              </w:rPr>
              <w:t>el</w:t>
            </w:r>
            <w:proofErr w:type="spellEnd"/>
            <w:r w:rsidRPr="00D81A97">
              <w:rPr>
                <w:lang w:val="en-US"/>
              </w:rPr>
              <w:t xml:space="preserve"> </w:t>
            </w:r>
            <w:proofErr w:type="spellStart"/>
            <w:r w:rsidRPr="00D81A97">
              <w:rPr>
                <w:lang w:val="en-US"/>
              </w:rPr>
              <w:t>repositorio</w:t>
            </w:r>
            <w:proofErr w:type="spellEnd"/>
            <w:r w:rsidRPr="00D81A97">
              <w:rPr>
                <w:lang w:val="en-US"/>
              </w:rPr>
              <w:t>.</w:t>
            </w:r>
          </w:p>
        </w:tc>
        <w:tc>
          <w:tcPr>
            <w:tcW w:w="1595" w:type="dxa"/>
            <w:tcBorders>
              <w:top w:val="single" w:sz="4" w:space="0" w:color="auto"/>
              <w:left w:val="single" w:sz="4" w:space="0" w:color="auto"/>
              <w:bottom w:val="single" w:sz="4" w:space="0" w:color="auto"/>
              <w:right w:val="single" w:sz="4" w:space="0" w:color="auto"/>
            </w:tcBorders>
            <w:hideMark/>
          </w:tcPr>
          <w:p w14:paraId="126C5298" w14:textId="77777777" w:rsidR="00D81A97" w:rsidRPr="00D81A97" w:rsidRDefault="00D81A97" w:rsidP="00190910">
            <w:pPr>
              <w:jc w:val="both"/>
              <w:rPr>
                <w:lang w:val="es-PA"/>
              </w:rPr>
            </w:pPr>
            <w:r w:rsidRPr="00D81A97">
              <w:rPr>
                <w:lang w:val="es-PA"/>
              </w:rPr>
              <w:t>Básico mediante historial de versiones.</w:t>
            </w:r>
          </w:p>
        </w:tc>
        <w:tc>
          <w:tcPr>
            <w:tcW w:w="1549" w:type="dxa"/>
            <w:tcBorders>
              <w:top w:val="single" w:sz="4" w:space="0" w:color="auto"/>
              <w:left w:val="single" w:sz="4" w:space="0" w:color="auto"/>
              <w:bottom w:val="single" w:sz="4" w:space="0" w:color="auto"/>
              <w:right w:val="single" w:sz="4" w:space="0" w:color="auto"/>
            </w:tcBorders>
            <w:hideMark/>
          </w:tcPr>
          <w:p w14:paraId="60A94CEF" w14:textId="77777777" w:rsidR="00D81A97" w:rsidRPr="00D81A97" w:rsidRDefault="00D81A97" w:rsidP="00190910">
            <w:pPr>
              <w:jc w:val="both"/>
              <w:rPr>
                <w:lang w:val="es-PA"/>
              </w:rPr>
            </w:pPr>
            <w:r w:rsidRPr="00D81A97">
              <w:rPr>
                <w:lang w:val="es-PA"/>
              </w:rPr>
              <w:t>Disponible con OneDrive, pero poco ágil.</w:t>
            </w:r>
          </w:p>
        </w:tc>
      </w:tr>
      <w:tr w:rsidR="00190910" w:rsidRPr="00D81A97" w14:paraId="7241E621" w14:textId="77777777" w:rsidTr="00192FA8">
        <w:tc>
          <w:tcPr>
            <w:tcW w:w="1495" w:type="dxa"/>
            <w:tcBorders>
              <w:top w:val="single" w:sz="4" w:space="0" w:color="auto"/>
              <w:left w:val="single" w:sz="4" w:space="0" w:color="auto"/>
              <w:bottom w:val="single" w:sz="4" w:space="0" w:color="auto"/>
              <w:right w:val="single" w:sz="4" w:space="0" w:color="auto"/>
            </w:tcBorders>
            <w:hideMark/>
          </w:tcPr>
          <w:p w14:paraId="4F82669B" w14:textId="77777777" w:rsidR="00D81A97" w:rsidRPr="00D81A97" w:rsidRDefault="00D81A97" w:rsidP="00D81A97">
            <w:pPr>
              <w:rPr>
                <w:b/>
                <w:bCs/>
                <w:lang w:val="en-US"/>
              </w:rPr>
            </w:pPr>
            <w:r w:rsidRPr="00D81A97">
              <w:rPr>
                <w:b/>
                <w:bCs/>
                <w:lang w:val="en-US"/>
              </w:rPr>
              <w:t>Costo</w:t>
            </w:r>
          </w:p>
        </w:tc>
        <w:tc>
          <w:tcPr>
            <w:tcW w:w="1654" w:type="dxa"/>
            <w:tcBorders>
              <w:top w:val="single" w:sz="4" w:space="0" w:color="auto"/>
              <w:left w:val="single" w:sz="4" w:space="0" w:color="auto"/>
              <w:bottom w:val="single" w:sz="4" w:space="0" w:color="auto"/>
              <w:right w:val="single" w:sz="4" w:space="0" w:color="auto"/>
            </w:tcBorders>
            <w:hideMark/>
          </w:tcPr>
          <w:p w14:paraId="58A71961" w14:textId="77777777" w:rsidR="00D81A97" w:rsidRPr="00D81A97" w:rsidRDefault="00D81A97" w:rsidP="00190910">
            <w:pPr>
              <w:jc w:val="both"/>
              <w:rPr>
                <w:lang w:val="es-PA"/>
              </w:rPr>
            </w:pPr>
            <w:r w:rsidRPr="00D81A97">
              <w:rPr>
                <w:lang w:val="es-PA"/>
              </w:rPr>
              <w:t>Licencia paga, aunque con versión gratuita limitada.</w:t>
            </w:r>
          </w:p>
        </w:tc>
        <w:tc>
          <w:tcPr>
            <w:tcW w:w="1733" w:type="dxa"/>
            <w:tcBorders>
              <w:top w:val="single" w:sz="4" w:space="0" w:color="auto"/>
              <w:left w:val="single" w:sz="4" w:space="0" w:color="auto"/>
              <w:bottom w:val="single" w:sz="4" w:space="0" w:color="auto"/>
              <w:right w:val="single" w:sz="4" w:space="0" w:color="auto"/>
            </w:tcBorders>
            <w:hideMark/>
          </w:tcPr>
          <w:p w14:paraId="1D858C9C" w14:textId="77777777" w:rsidR="00D81A97" w:rsidRPr="00D81A97" w:rsidRDefault="00D81A97" w:rsidP="00190910">
            <w:pPr>
              <w:jc w:val="both"/>
              <w:rPr>
                <w:lang w:val="es-PA"/>
              </w:rPr>
            </w:pPr>
            <w:r w:rsidRPr="00D81A97">
              <w:rPr>
                <w:lang w:val="es-PA"/>
              </w:rPr>
              <w:t>Versión gratuita robusta para equipos pequeños.</w:t>
            </w:r>
          </w:p>
        </w:tc>
        <w:tc>
          <w:tcPr>
            <w:tcW w:w="1733" w:type="dxa"/>
            <w:tcBorders>
              <w:top w:val="single" w:sz="4" w:space="0" w:color="auto"/>
              <w:left w:val="single" w:sz="4" w:space="0" w:color="auto"/>
              <w:bottom w:val="single" w:sz="4" w:space="0" w:color="auto"/>
              <w:right w:val="single" w:sz="4" w:space="0" w:color="auto"/>
            </w:tcBorders>
            <w:hideMark/>
          </w:tcPr>
          <w:p w14:paraId="27700581" w14:textId="77777777" w:rsidR="00D81A97" w:rsidRPr="00D81A97" w:rsidRDefault="00D81A97" w:rsidP="00190910">
            <w:pPr>
              <w:jc w:val="both"/>
              <w:rPr>
                <w:lang w:val="es-PA"/>
              </w:rPr>
            </w:pPr>
            <w:r w:rsidRPr="00D81A97">
              <w:rPr>
                <w:lang w:val="es-PA"/>
              </w:rPr>
              <w:t>Gratuito para la mayoría de los casos.</w:t>
            </w:r>
          </w:p>
        </w:tc>
        <w:tc>
          <w:tcPr>
            <w:tcW w:w="1595" w:type="dxa"/>
            <w:tcBorders>
              <w:top w:val="single" w:sz="4" w:space="0" w:color="auto"/>
              <w:left w:val="single" w:sz="4" w:space="0" w:color="auto"/>
              <w:bottom w:val="single" w:sz="4" w:space="0" w:color="auto"/>
              <w:right w:val="single" w:sz="4" w:space="0" w:color="auto"/>
            </w:tcBorders>
            <w:hideMark/>
          </w:tcPr>
          <w:p w14:paraId="0F8FEE9F" w14:textId="77777777" w:rsidR="00D81A97" w:rsidRPr="00D81A97" w:rsidRDefault="00D81A97" w:rsidP="00190910">
            <w:pPr>
              <w:jc w:val="both"/>
              <w:rPr>
                <w:lang w:val="en-US"/>
              </w:rPr>
            </w:pPr>
            <w:proofErr w:type="spellStart"/>
            <w:r w:rsidRPr="00D81A97">
              <w:rPr>
                <w:lang w:val="en-US"/>
              </w:rPr>
              <w:t>Gratuito</w:t>
            </w:r>
            <w:proofErr w:type="spellEnd"/>
            <w:r w:rsidRPr="00D81A97">
              <w:rPr>
                <w:lang w:val="en-US"/>
              </w:rPr>
              <w:t>.</w:t>
            </w:r>
          </w:p>
        </w:tc>
        <w:tc>
          <w:tcPr>
            <w:tcW w:w="1549" w:type="dxa"/>
            <w:tcBorders>
              <w:top w:val="single" w:sz="4" w:space="0" w:color="auto"/>
              <w:left w:val="single" w:sz="4" w:space="0" w:color="auto"/>
              <w:bottom w:val="single" w:sz="4" w:space="0" w:color="auto"/>
              <w:right w:val="single" w:sz="4" w:space="0" w:color="auto"/>
            </w:tcBorders>
            <w:hideMark/>
          </w:tcPr>
          <w:p w14:paraId="1FC20B8D" w14:textId="77777777" w:rsidR="00D81A97" w:rsidRPr="00D81A97" w:rsidRDefault="00D81A97" w:rsidP="00190910">
            <w:pPr>
              <w:jc w:val="both"/>
              <w:rPr>
                <w:lang w:val="en-US"/>
              </w:rPr>
            </w:pPr>
            <w:proofErr w:type="spellStart"/>
            <w:r w:rsidRPr="00D81A97">
              <w:rPr>
                <w:lang w:val="en-US"/>
              </w:rPr>
              <w:t>Requiere</w:t>
            </w:r>
            <w:proofErr w:type="spellEnd"/>
            <w:r w:rsidRPr="00D81A97">
              <w:rPr>
                <w:lang w:val="en-US"/>
              </w:rPr>
              <w:t xml:space="preserve"> </w:t>
            </w:r>
            <w:proofErr w:type="spellStart"/>
            <w:r w:rsidRPr="00D81A97">
              <w:rPr>
                <w:lang w:val="en-US"/>
              </w:rPr>
              <w:t>suscripción</w:t>
            </w:r>
            <w:proofErr w:type="spellEnd"/>
            <w:r w:rsidRPr="00D81A97">
              <w:rPr>
                <w:lang w:val="en-US"/>
              </w:rPr>
              <w:t>.</w:t>
            </w:r>
          </w:p>
        </w:tc>
      </w:tr>
      <w:tr w:rsidR="00190910" w:rsidRPr="007934AC" w14:paraId="2F3AF32D" w14:textId="77777777" w:rsidTr="00192FA8">
        <w:tc>
          <w:tcPr>
            <w:tcW w:w="1495" w:type="dxa"/>
            <w:tcBorders>
              <w:top w:val="single" w:sz="4" w:space="0" w:color="auto"/>
              <w:left w:val="single" w:sz="4" w:space="0" w:color="auto"/>
              <w:bottom w:val="single" w:sz="4" w:space="0" w:color="auto"/>
              <w:right w:val="single" w:sz="4" w:space="0" w:color="auto"/>
            </w:tcBorders>
            <w:hideMark/>
          </w:tcPr>
          <w:p w14:paraId="65266BE2" w14:textId="77777777" w:rsidR="00D81A97" w:rsidRPr="00D81A97" w:rsidRDefault="00D81A97" w:rsidP="00D81A97">
            <w:pPr>
              <w:rPr>
                <w:b/>
                <w:bCs/>
                <w:lang w:val="en-US"/>
              </w:rPr>
            </w:pPr>
            <w:proofErr w:type="spellStart"/>
            <w:r w:rsidRPr="00D81A97">
              <w:rPr>
                <w:b/>
                <w:bCs/>
                <w:lang w:val="en-US"/>
              </w:rPr>
              <w:t>Escalabilidad</w:t>
            </w:r>
            <w:proofErr w:type="spellEnd"/>
          </w:p>
        </w:tc>
        <w:tc>
          <w:tcPr>
            <w:tcW w:w="1654" w:type="dxa"/>
            <w:tcBorders>
              <w:top w:val="single" w:sz="4" w:space="0" w:color="auto"/>
              <w:left w:val="single" w:sz="4" w:space="0" w:color="auto"/>
              <w:bottom w:val="single" w:sz="4" w:space="0" w:color="auto"/>
              <w:right w:val="single" w:sz="4" w:space="0" w:color="auto"/>
            </w:tcBorders>
            <w:hideMark/>
          </w:tcPr>
          <w:p w14:paraId="0E05AC86" w14:textId="77777777" w:rsidR="00D81A97" w:rsidRPr="00D81A97" w:rsidRDefault="00D81A97" w:rsidP="00190910">
            <w:pPr>
              <w:jc w:val="both"/>
              <w:rPr>
                <w:lang w:val="es-PA"/>
              </w:rPr>
            </w:pPr>
            <w:r w:rsidRPr="00D81A97">
              <w:rPr>
                <w:lang w:val="es-PA"/>
              </w:rPr>
              <w:t>Escalable para entornos empresariales complejos.</w:t>
            </w:r>
          </w:p>
        </w:tc>
        <w:tc>
          <w:tcPr>
            <w:tcW w:w="1733" w:type="dxa"/>
            <w:tcBorders>
              <w:top w:val="single" w:sz="4" w:space="0" w:color="auto"/>
              <w:left w:val="single" w:sz="4" w:space="0" w:color="auto"/>
              <w:bottom w:val="single" w:sz="4" w:space="0" w:color="auto"/>
              <w:right w:val="single" w:sz="4" w:space="0" w:color="auto"/>
            </w:tcBorders>
            <w:hideMark/>
          </w:tcPr>
          <w:p w14:paraId="0AB847FB" w14:textId="77777777" w:rsidR="00D81A97" w:rsidRPr="00D81A97" w:rsidRDefault="00D81A97" w:rsidP="00190910">
            <w:pPr>
              <w:jc w:val="both"/>
              <w:rPr>
                <w:lang w:val="es-PA"/>
              </w:rPr>
            </w:pPr>
            <w:r w:rsidRPr="00D81A97">
              <w:rPr>
                <w:lang w:val="es-PA"/>
              </w:rPr>
              <w:t>Altamente escalable para proyectos grandes y organizaciones.</w:t>
            </w:r>
          </w:p>
        </w:tc>
        <w:tc>
          <w:tcPr>
            <w:tcW w:w="1733" w:type="dxa"/>
            <w:tcBorders>
              <w:top w:val="single" w:sz="4" w:space="0" w:color="auto"/>
              <w:left w:val="single" w:sz="4" w:space="0" w:color="auto"/>
              <w:bottom w:val="single" w:sz="4" w:space="0" w:color="auto"/>
              <w:right w:val="single" w:sz="4" w:space="0" w:color="auto"/>
            </w:tcBorders>
            <w:hideMark/>
          </w:tcPr>
          <w:p w14:paraId="5AAE1D9B" w14:textId="77777777" w:rsidR="00D81A97" w:rsidRPr="00D81A97" w:rsidRDefault="00D81A97" w:rsidP="00190910">
            <w:pPr>
              <w:jc w:val="both"/>
              <w:rPr>
                <w:lang w:val="es-PA"/>
              </w:rPr>
            </w:pPr>
            <w:r w:rsidRPr="00D81A97">
              <w:rPr>
                <w:lang w:val="es-PA"/>
              </w:rPr>
              <w:t>Útil para proyectos medianos o personales.</w:t>
            </w:r>
          </w:p>
        </w:tc>
        <w:tc>
          <w:tcPr>
            <w:tcW w:w="1595" w:type="dxa"/>
            <w:tcBorders>
              <w:top w:val="single" w:sz="4" w:space="0" w:color="auto"/>
              <w:left w:val="single" w:sz="4" w:space="0" w:color="auto"/>
              <w:bottom w:val="single" w:sz="4" w:space="0" w:color="auto"/>
              <w:right w:val="single" w:sz="4" w:space="0" w:color="auto"/>
            </w:tcBorders>
            <w:hideMark/>
          </w:tcPr>
          <w:p w14:paraId="64B2B0B4" w14:textId="77777777" w:rsidR="00D81A97" w:rsidRPr="00D81A97" w:rsidRDefault="00D81A97" w:rsidP="00190910">
            <w:pPr>
              <w:jc w:val="both"/>
              <w:rPr>
                <w:lang w:val="es-PA"/>
              </w:rPr>
            </w:pPr>
            <w:r w:rsidRPr="00D81A97">
              <w:rPr>
                <w:lang w:val="es-PA"/>
              </w:rPr>
              <w:t>Poco adecuado para proyectos complejos.</w:t>
            </w:r>
          </w:p>
        </w:tc>
        <w:tc>
          <w:tcPr>
            <w:tcW w:w="1549" w:type="dxa"/>
            <w:tcBorders>
              <w:top w:val="single" w:sz="4" w:space="0" w:color="auto"/>
              <w:left w:val="single" w:sz="4" w:space="0" w:color="auto"/>
              <w:bottom w:val="single" w:sz="4" w:space="0" w:color="auto"/>
              <w:right w:val="single" w:sz="4" w:space="0" w:color="auto"/>
            </w:tcBorders>
            <w:hideMark/>
          </w:tcPr>
          <w:p w14:paraId="3631CAB9" w14:textId="77777777" w:rsidR="00D81A97" w:rsidRPr="00D81A97" w:rsidRDefault="00D81A97" w:rsidP="00190910">
            <w:pPr>
              <w:jc w:val="both"/>
              <w:rPr>
                <w:lang w:val="es-PA"/>
              </w:rPr>
            </w:pPr>
            <w:r w:rsidRPr="00D81A97">
              <w:rPr>
                <w:lang w:val="es-PA"/>
              </w:rPr>
              <w:t>Más útil en entornos corporativos no técnicos.</w:t>
            </w:r>
          </w:p>
        </w:tc>
      </w:tr>
    </w:tbl>
    <w:p w14:paraId="038FC245" w14:textId="77777777" w:rsidR="00D81A97" w:rsidRPr="00D81A97" w:rsidRDefault="00D81A97" w:rsidP="00D81A97">
      <w:pPr>
        <w:rPr>
          <w:lang w:val="es-PA"/>
        </w:rPr>
      </w:pPr>
    </w:p>
    <w:p w14:paraId="3D1C7808" w14:textId="77777777" w:rsidR="00D81A97" w:rsidRPr="00D81A97" w:rsidRDefault="00D81A97" w:rsidP="00D81A97">
      <w:pPr>
        <w:rPr>
          <w:b/>
          <w:bCs/>
          <w:lang w:val="es-PA"/>
        </w:rPr>
      </w:pPr>
      <w:r w:rsidRPr="00D81A97">
        <w:rPr>
          <w:b/>
          <w:bCs/>
          <w:lang w:val="es-PA"/>
        </w:rPr>
        <w:t>Conclusión</w:t>
      </w:r>
    </w:p>
    <w:p w14:paraId="08358FC5" w14:textId="77777777" w:rsidR="00D81A97" w:rsidRPr="00D81A97" w:rsidRDefault="00D81A97" w:rsidP="00943F9E">
      <w:pPr>
        <w:jc w:val="both"/>
        <w:rPr>
          <w:lang w:val="es-PA"/>
        </w:rPr>
      </w:pPr>
      <w:r w:rsidRPr="00D81A97">
        <w:rPr>
          <w:b/>
          <w:bCs/>
          <w:lang w:val="es-PA"/>
        </w:rPr>
        <w:t>Azure DevOps</w:t>
      </w:r>
      <w:r w:rsidRPr="00D81A97">
        <w:rPr>
          <w:lang w:val="es-PA"/>
        </w:rPr>
        <w:t xml:space="preserve"> es la herramienta más equilibrada, combinando trazabilidad, colaboración y control de versiones con una curva de aprendizaje accesible. Supera a herramientas más básicas como Google </w:t>
      </w:r>
      <w:proofErr w:type="spellStart"/>
      <w:r w:rsidRPr="00D81A97">
        <w:rPr>
          <w:lang w:val="es-PA"/>
        </w:rPr>
        <w:t>Docs</w:t>
      </w:r>
      <w:proofErr w:type="spellEnd"/>
      <w:r w:rsidRPr="00D81A97">
        <w:rPr>
          <w:lang w:val="es-PA"/>
        </w:rPr>
        <w:t xml:space="preserve"> o GitHub Wiki en funcionalidad técnica, y es más integrada y gratuita en comparación con Jira.</w:t>
      </w:r>
    </w:p>
    <w:p w14:paraId="09D92946" w14:textId="77777777" w:rsidR="00D81A97" w:rsidRPr="00D81A97" w:rsidRDefault="00D81A97" w:rsidP="00D81A97">
      <w:pPr>
        <w:rPr>
          <w:lang w:val="es-PA"/>
        </w:rPr>
      </w:pPr>
    </w:p>
    <w:p w14:paraId="6B111873" w14:textId="782BE6C3" w:rsidR="00D81A97" w:rsidRPr="00D81A97" w:rsidRDefault="00A959E0" w:rsidP="00D81A97">
      <w:pPr>
        <w:rPr>
          <w:b/>
          <w:bCs/>
          <w:lang w:val="es-PA"/>
        </w:rPr>
      </w:pPr>
      <w:r>
        <w:rPr>
          <w:b/>
          <w:bCs/>
          <w:lang w:val="es-PA"/>
        </w:rPr>
        <w:t>4</w:t>
      </w:r>
      <w:r w:rsidR="00D81A97" w:rsidRPr="00D81A97">
        <w:rPr>
          <w:b/>
          <w:bCs/>
          <w:lang w:val="es-PA"/>
        </w:rPr>
        <w:t>. Herramientas para Arquitectura y Diseño</w:t>
      </w:r>
    </w:p>
    <w:p w14:paraId="09E3F28F" w14:textId="77777777" w:rsidR="00D81A97" w:rsidRPr="00D81A97" w:rsidRDefault="00D81A97" w:rsidP="00D81A97">
      <w:pPr>
        <w:rPr>
          <w:b/>
          <w:bCs/>
          <w:lang w:val="es-PA"/>
        </w:rPr>
      </w:pPr>
      <w:r w:rsidRPr="00D81A97">
        <w:rPr>
          <w:b/>
          <w:bCs/>
          <w:lang w:val="es-PA"/>
        </w:rPr>
        <w:t>Matriz de Evaluación</w:t>
      </w:r>
    </w:p>
    <w:tbl>
      <w:tblPr>
        <w:tblStyle w:val="Tablaconcuadrcula"/>
        <w:tblW w:w="10485" w:type="dxa"/>
        <w:tblLook w:val="04A0" w:firstRow="1" w:lastRow="0" w:firstColumn="1" w:lastColumn="0" w:noHBand="0" w:noVBand="1"/>
      </w:tblPr>
      <w:tblGrid>
        <w:gridCol w:w="1495"/>
        <w:gridCol w:w="806"/>
        <w:gridCol w:w="1239"/>
        <w:gridCol w:w="550"/>
        <w:gridCol w:w="1595"/>
        <w:gridCol w:w="550"/>
        <w:gridCol w:w="694"/>
        <w:gridCol w:w="550"/>
        <w:gridCol w:w="1139"/>
        <w:gridCol w:w="550"/>
        <w:gridCol w:w="639"/>
        <w:gridCol w:w="678"/>
      </w:tblGrid>
      <w:tr w:rsidR="00F4522D" w:rsidRPr="00D81A97" w14:paraId="7AD3E63B" w14:textId="77777777" w:rsidTr="00F4522D">
        <w:trPr>
          <w:trHeight w:val="935"/>
        </w:trPr>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08DD1851" w14:textId="77777777" w:rsidR="00D81A97" w:rsidRPr="00D81A97" w:rsidRDefault="00D81A97" w:rsidP="00D81A97">
            <w:pPr>
              <w:rPr>
                <w:b/>
                <w:bCs/>
              </w:rPr>
            </w:pPr>
            <w:proofErr w:type="spellStart"/>
            <w:r w:rsidRPr="00D81A97">
              <w:rPr>
                <w:b/>
                <w:bCs/>
                <w:lang w:val="en-US"/>
              </w:rPr>
              <w:t>Criterio</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24FA9007" w14:textId="77777777" w:rsidR="00D81A97" w:rsidRPr="00D81A97" w:rsidRDefault="00D81A97" w:rsidP="00D81A97">
            <w:pPr>
              <w:rPr>
                <w:b/>
                <w:bCs/>
                <w:lang w:val="en-US"/>
              </w:rPr>
            </w:pPr>
            <w:r w:rsidRPr="00D81A97">
              <w:rPr>
                <w:b/>
                <w:bCs/>
                <w:lang w:val="en-US"/>
              </w:rPr>
              <w:t>Peso</w:t>
            </w:r>
          </w:p>
        </w:tc>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3B7423A7" w14:textId="77777777" w:rsidR="00D81A97" w:rsidRPr="00D81A97" w:rsidRDefault="00D81A97" w:rsidP="00D81A97">
            <w:pPr>
              <w:rPr>
                <w:b/>
                <w:lang w:val="en-US"/>
              </w:rPr>
            </w:pPr>
            <w:proofErr w:type="spellStart"/>
            <w:r w:rsidRPr="00D81A97">
              <w:rPr>
                <w:b/>
                <w:lang w:val="en-US"/>
              </w:rPr>
              <w:t>Lucidchart</w:t>
            </w:r>
            <w:proofErr w:type="spellEnd"/>
            <w:r w:rsidRPr="00D81A97">
              <w:rPr>
                <w:b/>
                <w:lang w:val="en-US"/>
              </w:rPr>
              <w:t xml:space="preserve"> (0-10)</w:t>
            </w:r>
          </w:p>
        </w:tc>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71887F9A" w14:textId="77777777" w:rsidR="00D81A97" w:rsidRPr="00D81A97" w:rsidRDefault="00D81A97" w:rsidP="00D81A97">
            <w:pPr>
              <w:rPr>
                <w:b/>
                <w:bCs/>
              </w:rPr>
            </w:pPr>
            <w:r w:rsidRPr="00D81A97">
              <w:rPr>
                <w:b/>
                <w:bCs/>
                <w:lang w:val="en-US"/>
              </w:rPr>
              <w:t>Po</w:t>
            </w:r>
          </w:p>
        </w:tc>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1C943128" w14:textId="77777777" w:rsidR="00D81A97" w:rsidRPr="00D81A97" w:rsidRDefault="00D81A97" w:rsidP="00D81A97">
            <w:pPr>
              <w:rPr>
                <w:b/>
                <w:bCs/>
                <w:lang w:val="en-US"/>
              </w:rPr>
            </w:pPr>
            <w:r w:rsidRPr="00D81A97">
              <w:rPr>
                <w:b/>
                <w:bCs/>
                <w:lang w:val="en-US"/>
              </w:rPr>
              <w:t>Draw.io (diagrams.net) (0-10)</w:t>
            </w:r>
          </w:p>
        </w:tc>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7C2E88E5" w14:textId="77777777" w:rsidR="00D81A97" w:rsidRPr="00D81A97" w:rsidRDefault="00D81A97" w:rsidP="00D81A97">
            <w:pPr>
              <w:rPr>
                <w:b/>
                <w:bCs/>
                <w:lang w:val="en-US"/>
              </w:rPr>
            </w:pPr>
            <w:r w:rsidRPr="00D81A97">
              <w:rPr>
                <w:b/>
                <w:bCs/>
                <w:lang w:val="en-US"/>
              </w:rPr>
              <w:t>Po</w:t>
            </w:r>
          </w:p>
        </w:tc>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2046B054" w14:textId="77777777" w:rsidR="00D81A97" w:rsidRPr="00D81A97" w:rsidRDefault="00D81A97" w:rsidP="00D81A97">
            <w:pPr>
              <w:rPr>
                <w:b/>
                <w:bCs/>
                <w:lang w:val="en-US"/>
              </w:rPr>
            </w:pPr>
            <w:r w:rsidRPr="00D81A97">
              <w:rPr>
                <w:b/>
                <w:bCs/>
                <w:lang w:val="en-US"/>
              </w:rPr>
              <w:t>MS Visio (0-10)</w:t>
            </w:r>
          </w:p>
        </w:tc>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52E75929" w14:textId="77777777" w:rsidR="00D81A97" w:rsidRPr="00D81A97" w:rsidRDefault="00D81A97" w:rsidP="00D81A97">
            <w:pPr>
              <w:rPr>
                <w:b/>
                <w:bCs/>
                <w:lang w:val="en-US"/>
              </w:rPr>
            </w:pPr>
            <w:r w:rsidRPr="00D81A97">
              <w:rPr>
                <w:b/>
                <w:bCs/>
                <w:lang w:val="en-US"/>
              </w:rPr>
              <w:t>Po</w:t>
            </w:r>
          </w:p>
        </w:tc>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10546126" w14:textId="77777777" w:rsidR="00D81A97" w:rsidRPr="00D81A97" w:rsidRDefault="00D81A97" w:rsidP="00D81A97">
            <w:pPr>
              <w:rPr>
                <w:b/>
                <w:lang w:val="en-US"/>
              </w:rPr>
            </w:pPr>
            <w:proofErr w:type="spellStart"/>
            <w:r w:rsidRPr="00D81A97">
              <w:rPr>
                <w:b/>
                <w:lang w:val="en-US"/>
              </w:rPr>
              <w:t>PlantUML</w:t>
            </w:r>
            <w:proofErr w:type="spellEnd"/>
            <w:r w:rsidRPr="00D81A97">
              <w:rPr>
                <w:b/>
                <w:lang w:val="en-US"/>
              </w:rPr>
              <w:t xml:space="preserve"> (0-10)</w:t>
            </w:r>
          </w:p>
        </w:tc>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101FADD3" w14:textId="77777777" w:rsidR="00D81A97" w:rsidRPr="00D81A97" w:rsidRDefault="00D81A97" w:rsidP="00D81A97">
            <w:pPr>
              <w:rPr>
                <w:b/>
                <w:bCs/>
              </w:rPr>
            </w:pPr>
            <w:r w:rsidRPr="00D81A97">
              <w:rPr>
                <w:b/>
                <w:bCs/>
                <w:lang w:val="en-US"/>
              </w:rPr>
              <w:t>Po</w:t>
            </w:r>
          </w:p>
        </w:tc>
        <w:tc>
          <w:tcPr>
            <w:tcW w:w="0" w:type="auto"/>
            <w:tcBorders>
              <w:top w:val="single" w:sz="4" w:space="0" w:color="auto"/>
              <w:left w:val="single" w:sz="4" w:space="0" w:color="auto"/>
              <w:bottom w:val="single" w:sz="4" w:space="0" w:color="auto"/>
              <w:right w:val="single" w:sz="4" w:space="0" w:color="auto"/>
            </w:tcBorders>
            <w:shd w:val="clear" w:color="auto" w:fill="DDDECE"/>
            <w:hideMark/>
          </w:tcPr>
          <w:p w14:paraId="2A5C21EA" w14:textId="77777777" w:rsidR="00D81A97" w:rsidRPr="00D81A97" w:rsidRDefault="00D81A97" w:rsidP="00D81A97">
            <w:pPr>
              <w:rPr>
                <w:b/>
                <w:bCs/>
                <w:lang w:val="en-US"/>
              </w:rPr>
            </w:pPr>
            <w:r w:rsidRPr="00D81A97">
              <w:rPr>
                <w:b/>
                <w:bCs/>
                <w:lang w:val="en-US"/>
              </w:rPr>
              <w:t>Miro (0-10)</w:t>
            </w:r>
          </w:p>
        </w:tc>
        <w:tc>
          <w:tcPr>
            <w:tcW w:w="958" w:type="dxa"/>
            <w:tcBorders>
              <w:top w:val="single" w:sz="4" w:space="0" w:color="auto"/>
              <w:left w:val="single" w:sz="4" w:space="0" w:color="auto"/>
              <w:bottom w:val="single" w:sz="4" w:space="0" w:color="auto"/>
              <w:right w:val="single" w:sz="4" w:space="0" w:color="auto"/>
            </w:tcBorders>
            <w:shd w:val="clear" w:color="auto" w:fill="DDDECE"/>
            <w:hideMark/>
          </w:tcPr>
          <w:p w14:paraId="2B8DD292" w14:textId="77777777" w:rsidR="00D81A97" w:rsidRPr="00D81A97" w:rsidRDefault="00D81A97" w:rsidP="00D81A97">
            <w:pPr>
              <w:rPr>
                <w:b/>
                <w:bCs/>
                <w:lang w:val="en-US"/>
              </w:rPr>
            </w:pPr>
            <w:r w:rsidRPr="00D81A97">
              <w:rPr>
                <w:b/>
                <w:bCs/>
                <w:lang w:val="en-US"/>
              </w:rPr>
              <w:t>Po</w:t>
            </w:r>
          </w:p>
        </w:tc>
      </w:tr>
      <w:tr w:rsidR="00F4522D" w:rsidRPr="00D81A97" w14:paraId="547A6B18" w14:textId="77777777" w:rsidTr="00192FA8">
        <w:trPr>
          <w:trHeight w:val="467"/>
        </w:trPr>
        <w:tc>
          <w:tcPr>
            <w:tcW w:w="0" w:type="auto"/>
            <w:tcBorders>
              <w:top w:val="single" w:sz="4" w:space="0" w:color="auto"/>
              <w:left w:val="single" w:sz="4" w:space="0" w:color="auto"/>
              <w:bottom w:val="single" w:sz="4" w:space="0" w:color="auto"/>
              <w:right w:val="single" w:sz="4" w:space="0" w:color="auto"/>
            </w:tcBorders>
            <w:hideMark/>
          </w:tcPr>
          <w:p w14:paraId="2E34524E" w14:textId="77777777" w:rsidR="00D81A97" w:rsidRPr="00D81A97" w:rsidRDefault="00D81A97" w:rsidP="00D81A97">
            <w:pPr>
              <w:rPr>
                <w:b/>
                <w:lang w:val="en-US"/>
              </w:rPr>
            </w:pPr>
            <w:proofErr w:type="spellStart"/>
            <w:r w:rsidRPr="00D81A97">
              <w:rPr>
                <w:b/>
                <w:lang w:val="en-US"/>
              </w:rPr>
              <w:t>Facilidad</w:t>
            </w:r>
            <w:proofErr w:type="spellEnd"/>
            <w:r w:rsidRPr="00D81A97">
              <w:rPr>
                <w:b/>
                <w:lang w:val="en-US"/>
              </w:rPr>
              <w:t xml:space="preserve"> de Uso</w:t>
            </w:r>
          </w:p>
        </w:tc>
        <w:tc>
          <w:tcPr>
            <w:tcW w:w="0" w:type="auto"/>
            <w:tcBorders>
              <w:top w:val="single" w:sz="4" w:space="0" w:color="auto"/>
              <w:left w:val="single" w:sz="4" w:space="0" w:color="auto"/>
              <w:bottom w:val="single" w:sz="4" w:space="0" w:color="auto"/>
              <w:right w:val="single" w:sz="4" w:space="0" w:color="auto"/>
            </w:tcBorders>
            <w:hideMark/>
          </w:tcPr>
          <w:p w14:paraId="28465154" w14:textId="77777777" w:rsidR="00D81A97" w:rsidRPr="00D81A97" w:rsidRDefault="00D81A97" w:rsidP="00D81A97">
            <w:r w:rsidRPr="00D81A97">
              <w:rPr>
                <w:lang w:val="en-US"/>
              </w:rPr>
              <w:t>4</w:t>
            </w:r>
          </w:p>
        </w:tc>
        <w:tc>
          <w:tcPr>
            <w:tcW w:w="0" w:type="auto"/>
            <w:tcBorders>
              <w:top w:val="single" w:sz="4" w:space="0" w:color="auto"/>
              <w:left w:val="single" w:sz="4" w:space="0" w:color="auto"/>
              <w:bottom w:val="single" w:sz="4" w:space="0" w:color="auto"/>
              <w:right w:val="single" w:sz="4" w:space="0" w:color="auto"/>
            </w:tcBorders>
            <w:hideMark/>
          </w:tcPr>
          <w:p w14:paraId="2CAAD8EF"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3151255D" w14:textId="77777777" w:rsidR="00D81A97" w:rsidRPr="00D81A97" w:rsidRDefault="00D81A97" w:rsidP="00D81A97">
            <w:pPr>
              <w:rPr>
                <w:lang w:val="en-US"/>
              </w:rPr>
            </w:pPr>
            <w:r w:rsidRPr="00D81A97">
              <w:rPr>
                <w:lang w:val="en-US"/>
              </w:rPr>
              <w:t>40</w:t>
            </w:r>
          </w:p>
        </w:tc>
        <w:tc>
          <w:tcPr>
            <w:tcW w:w="0" w:type="auto"/>
            <w:tcBorders>
              <w:top w:val="single" w:sz="4" w:space="0" w:color="auto"/>
              <w:left w:val="single" w:sz="4" w:space="0" w:color="auto"/>
              <w:bottom w:val="single" w:sz="4" w:space="0" w:color="auto"/>
              <w:right w:val="single" w:sz="4" w:space="0" w:color="auto"/>
            </w:tcBorders>
            <w:hideMark/>
          </w:tcPr>
          <w:p w14:paraId="111320C7" w14:textId="77777777" w:rsidR="00D81A97" w:rsidRPr="00D81A97" w:rsidRDefault="00D81A97" w:rsidP="00D81A97">
            <w:pPr>
              <w:rPr>
                <w:lang w:val="en-US"/>
              </w:rPr>
            </w:pPr>
            <w:r w:rsidRPr="00D81A97">
              <w:rPr>
                <w:lang w:val="en-US"/>
              </w:rPr>
              <w:t>8</w:t>
            </w:r>
          </w:p>
        </w:tc>
        <w:tc>
          <w:tcPr>
            <w:tcW w:w="0" w:type="auto"/>
            <w:tcBorders>
              <w:top w:val="single" w:sz="4" w:space="0" w:color="auto"/>
              <w:left w:val="single" w:sz="4" w:space="0" w:color="auto"/>
              <w:bottom w:val="single" w:sz="4" w:space="0" w:color="auto"/>
              <w:right w:val="single" w:sz="4" w:space="0" w:color="auto"/>
            </w:tcBorders>
            <w:hideMark/>
          </w:tcPr>
          <w:p w14:paraId="25DD2A6B" w14:textId="77777777" w:rsidR="00D81A97" w:rsidRPr="00D81A97" w:rsidRDefault="00D81A97" w:rsidP="00D81A97">
            <w:pPr>
              <w:rPr>
                <w:lang w:val="en-US"/>
              </w:rPr>
            </w:pPr>
            <w:r w:rsidRPr="00D81A97">
              <w:rPr>
                <w:lang w:val="en-US"/>
              </w:rPr>
              <w:t>32</w:t>
            </w:r>
          </w:p>
        </w:tc>
        <w:tc>
          <w:tcPr>
            <w:tcW w:w="0" w:type="auto"/>
            <w:tcBorders>
              <w:top w:val="single" w:sz="4" w:space="0" w:color="auto"/>
              <w:left w:val="single" w:sz="4" w:space="0" w:color="auto"/>
              <w:bottom w:val="single" w:sz="4" w:space="0" w:color="auto"/>
              <w:right w:val="single" w:sz="4" w:space="0" w:color="auto"/>
            </w:tcBorders>
            <w:hideMark/>
          </w:tcPr>
          <w:p w14:paraId="30B10039" w14:textId="77777777" w:rsidR="00D81A97" w:rsidRPr="00D81A97" w:rsidRDefault="00D81A97" w:rsidP="00D81A97">
            <w:pPr>
              <w:rPr>
                <w:lang w:val="en-US"/>
              </w:rPr>
            </w:pPr>
            <w:r w:rsidRPr="00D81A97">
              <w:rPr>
                <w:lang w:val="en-US"/>
              </w:rPr>
              <w:t>6</w:t>
            </w:r>
          </w:p>
        </w:tc>
        <w:tc>
          <w:tcPr>
            <w:tcW w:w="0" w:type="auto"/>
            <w:tcBorders>
              <w:top w:val="single" w:sz="4" w:space="0" w:color="auto"/>
              <w:left w:val="single" w:sz="4" w:space="0" w:color="auto"/>
              <w:bottom w:val="single" w:sz="4" w:space="0" w:color="auto"/>
              <w:right w:val="single" w:sz="4" w:space="0" w:color="auto"/>
            </w:tcBorders>
            <w:hideMark/>
          </w:tcPr>
          <w:p w14:paraId="11624AC6" w14:textId="77777777" w:rsidR="00D81A97" w:rsidRPr="00D81A97" w:rsidRDefault="00D81A97" w:rsidP="00D81A97">
            <w:pPr>
              <w:rPr>
                <w:lang w:val="en-US"/>
              </w:rPr>
            </w:pPr>
            <w:r w:rsidRPr="00D81A97">
              <w:rPr>
                <w:lang w:val="en-US"/>
              </w:rPr>
              <w:t>24</w:t>
            </w:r>
          </w:p>
        </w:tc>
        <w:tc>
          <w:tcPr>
            <w:tcW w:w="0" w:type="auto"/>
            <w:tcBorders>
              <w:top w:val="single" w:sz="4" w:space="0" w:color="auto"/>
              <w:left w:val="single" w:sz="4" w:space="0" w:color="auto"/>
              <w:bottom w:val="single" w:sz="4" w:space="0" w:color="auto"/>
              <w:right w:val="single" w:sz="4" w:space="0" w:color="auto"/>
            </w:tcBorders>
            <w:hideMark/>
          </w:tcPr>
          <w:p w14:paraId="02DB4D06" w14:textId="77777777" w:rsidR="00D81A97" w:rsidRPr="00D81A97" w:rsidRDefault="00D81A97" w:rsidP="00D81A97">
            <w:pPr>
              <w:rPr>
                <w:lang w:val="en-US"/>
              </w:rPr>
            </w:pPr>
            <w:r w:rsidRPr="00D81A97">
              <w:rPr>
                <w:lang w:val="en-US"/>
              </w:rPr>
              <w:t>4</w:t>
            </w:r>
          </w:p>
        </w:tc>
        <w:tc>
          <w:tcPr>
            <w:tcW w:w="0" w:type="auto"/>
            <w:tcBorders>
              <w:top w:val="single" w:sz="4" w:space="0" w:color="auto"/>
              <w:left w:val="single" w:sz="4" w:space="0" w:color="auto"/>
              <w:bottom w:val="single" w:sz="4" w:space="0" w:color="auto"/>
              <w:right w:val="single" w:sz="4" w:space="0" w:color="auto"/>
            </w:tcBorders>
            <w:hideMark/>
          </w:tcPr>
          <w:p w14:paraId="32269069" w14:textId="77777777" w:rsidR="00D81A97" w:rsidRPr="00D81A97" w:rsidRDefault="00D81A97" w:rsidP="00D81A97">
            <w:pPr>
              <w:rPr>
                <w:lang w:val="en-US"/>
              </w:rPr>
            </w:pPr>
            <w:r w:rsidRPr="00D81A97">
              <w:rPr>
                <w:lang w:val="en-US"/>
              </w:rPr>
              <w:t>16</w:t>
            </w:r>
          </w:p>
        </w:tc>
        <w:tc>
          <w:tcPr>
            <w:tcW w:w="0" w:type="auto"/>
            <w:tcBorders>
              <w:top w:val="single" w:sz="4" w:space="0" w:color="auto"/>
              <w:left w:val="single" w:sz="4" w:space="0" w:color="auto"/>
              <w:bottom w:val="single" w:sz="4" w:space="0" w:color="auto"/>
              <w:right w:val="single" w:sz="4" w:space="0" w:color="auto"/>
            </w:tcBorders>
            <w:hideMark/>
          </w:tcPr>
          <w:p w14:paraId="0C7ECC97" w14:textId="77777777" w:rsidR="00D81A97" w:rsidRPr="00D81A97" w:rsidRDefault="00D81A97" w:rsidP="00D81A97">
            <w:pPr>
              <w:rPr>
                <w:lang w:val="en-US"/>
              </w:rPr>
            </w:pPr>
            <w:r w:rsidRPr="00D81A97">
              <w:rPr>
                <w:lang w:val="en-US"/>
              </w:rPr>
              <w:t>10</w:t>
            </w:r>
          </w:p>
        </w:tc>
        <w:tc>
          <w:tcPr>
            <w:tcW w:w="958" w:type="dxa"/>
            <w:tcBorders>
              <w:top w:val="single" w:sz="4" w:space="0" w:color="auto"/>
              <w:left w:val="single" w:sz="4" w:space="0" w:color="auto"/>
              <w:bottom w:val="single" w:sz="4" w:space="0" w:color="auto"/>
              <w:right w:val="single" w:sz="4" w:space="0" w:color="auto"/>
            </w:tcBorders>
            <w:hideMark/>
          </w:tcPr>
          <w:p w14:paraId="777B690F" w14:textId="77777777" w:rsidR="00D81A97" w:rsidRPr="00D81A97" w:rsidRDefault="00D81A97" w:rsidP="00D81A97">
            <w:pPr>
              <w:rPr>
                <w:lang w:val="en-US"/>
              </w:rPr>
            </w:pPr>
            <w:r w:rsidRPr="00D81A97">
              <w:rPr>
                <w:lang w:val="en-US"/>
              </w:rPr>
              <w:t>40</w:t>
            </w:r>
          </w:p>
        </w:tc>
      </w:tr>
      <w:tr w:rsidR="00F4522D" w:rsidRPr="00D81A97" w14:paraId="193D10B4" w14:textId="77777777" w:rsidTr="00192FA8">
        <w:trPr>
          <w:trHeight w:val="467"/>
        </w:trPr>
        <w:tc>
          <w:tcPr>
            <w:tcW w:w="0" w:type="auto"/>
            <w:tcBorders>
              <w:top w:val="single" w:sz="4" w:space="0" w:color="auto"/>
              <w:left w:val="single" w:sz="4" w:space="0" w:color="auto"/>
              <w:bottom w:val="single" w:sz="4" w:space="0" w:color="auto"/>
              <w:right w:val="single" w:sz="4" w:space="0" w:color="auto"/>
            </w:tcBorders>
            <w:hideMark/>
          </w:tcPr>
          <w:p w14:paraId="776B614A" w14:textId="77777777" w:rsidR="00D81A97" w:rsidRPr="00D81A97" w:rsidRDefault="00D81A97" w:rsidP="00D81A97">
            <w:pPr>
              <w:rPr>
                <w:b/>
                <w:bCs/>
                <w:lang w:val="en-US"/>
              </w:rPr>
            </w:pPr>
            <w:proofErr w:type="spellStart"/>
            <w:r w:rsidRPr="00D81A97">
              <w:rPr>
                <w:b/>
                <w:bCs/>
                <w:lang w:val="en-US"/>
              </w:rPr>
              <w:t>Colaboración</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D805176" w14:textId="77777777" w:rsidR="00D81A97" w:rsidRPr="00D81A97" w:rsidRDefault="00D81A97" w:rsidP="00D81A97">
            <w:pPr>
              <w:rPr>
                <w:lang w:val="en-US"/>
              </w:rPr>
            </w:pPr>
            <w:r w:rsidRPr="00D81A97">
              <w:rPr>
                <w:lang w:val="en-US"/>
              </w:rPr>
              <w:t>3</w:t>
            </w:r>
          </w:p>
        </w:tc>
        <w:tc>
          <w:tcPr>
            <w:tcW w:w="0" w:type="auto"/>
            <w:tcBorders>
              <w:top w:val="single" w:sz="4" w:space="0" w:color="auto"/>
              <w:left w:val="single" w:sz="4" w:space="0" w:color="auto"/>
              <w:bottom w:val="single" w:sz="4" w:space="0" w:color="auto"/>
              <w:right w:val="single" w:sz="4" w:space="0" w:color="auto"/>
            </w:tcBorders>
            <w:hideMark/>
          </w:tcPr>
          <w:p w14:paraId="6EC20630"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2474560D" w14:textId="77777777" w:rsidR="00D81A97" w:rsidRPr="00D81A97" w:rsidRDefault="00D81A97" w:rsidP="00D81A97">
            <w:pPr>
              <w:rPr>
                <w:lang w:val="en-US"/>
              </w:rPr>
            </w:pPr>
            <w:r w:rsidRPr="00D81A97">
              <w:rPr>
                <w:lang w:val="en-US"/>
              </w:rPr>
              <w:t>30</w:t>
            </w:r>
          </w:p>
        </w:tc>
        <w:tc>
          <w:tcPr>
            <w:tcW w:w="0" w:type="auto"/>
            <w:tcBorders>
              <w:top w:val="single" w:sz="4" w:space="0" w:color="auto"/>
              <w:left w:val="single" w:sz="4" w:space="0" w:color="auto"/>
              <w:bottom w:val="single" w:sz="4" w:space="0" w:color="auto"/>
              <w:right w:val="single" w:sz="4" w:space="0" w:color="auto"/>
            </w:tcBorders>
            <w:hideMark/>
          </w:tcPr>
          <w:p w14:paraId="1E15F8E2" w14:textId="77777777" w:rsidR="00D81A97" w:rsidRPr="00D81A97" w:rsidRDefault="00D81A97" w:rsidP="00D81A97">
            <w:pPr>
              <w:rPr>
                <w:lang w:val="en-US"/>
              </w:rPr>
            </w:pPr>
            <w:r w:rsidRPr="00D81A97">
              <w:rPr>
                <w:lang w:val="en-US"/>
              </w:rPr>
              <w:t>8</w:t>
            </w:r>
          </w:p>
        </w:tc>
        <w:tc>
          <w:tcPr>
            <w:tcW w:w="0" w:type="auto"/>
            <w:tcBorders>
              <w:top w:val="single" w:sz="4" w:space="0" w:color="auto"/>
              <w:left w:val="single" w:sz="4" w:space="0" w:color="auto"/>
              <w:bottom w:val="single" w:sz="4" w:space="0" w:color="auto"/>
              <w:right w:val="single" w:sz="4" w:space="0" w:color="auto"/>
            </w:tcBorders>
            <w:hideMark/>
          </w:tcPr>
          <w:p w14:paraId="4BF9A681" w14:textId="77777777" w:rsidR="00D81A97" w:rsidRPr="00D81A97" w:rsidRDefault="00D81A97" w:rsidP="00D81A97">
            <w:pPr>
              <w:rPr>
                <w:lang w:val="en-US"/>
              </w:rPr>
            </w:pPr>
            <w:r w:rsidRPr="00D81A97">
              <w:rPr>
                <w:lang w:val="en-US"/>
              </w:rPr>
              <w:t>24</w:t>
            </w:r>
          </w:p>
        </w:tc>
        <w:tc>
          <w:tcPr>
            <w:tcW w:w="0" w:type="auto"/>
            <w:tcBorders>
              <w:top w:val="single" w:sz="4" w:space="0" w:color="auto"/>
              <w:left w:val="single" w:sz="4" w:space="0" w:color="auto"/>
              <w:bottom w:val="single" w:sz="4" w:space="0" w:color="auto"/>
              <w:right w:val="single" w:sz="4" w:space="0" w:color="auto"/>
            </w:tcBorders>
            <w:hideMark/>
          </w:tcPr>
          <w:p w14:paraId="437589BD" w14:textId="77777777" w:rsidR="00D81A97" w:rsidRPr="00D81A97" w:rsidRDefault="00D81A97" w:rsidP="00D81A97">
            <w:pPr>
              <w:rPr>
                <w:lang w:val="en-US"/>
              </w:rPr>
            </w:pPr>
            <w:r w:rsidRPr="00D81A97">
              <w:rPr>
                <w:lang w:val="en-US"/>
              </w:rPr>
              <w:t>6</w:t>
            </w:r>
          </w:p>
        </w:tc>
        <w:tc>
          <w:tcPr>
            <w:tcW w:w="0" w:type="auto"/>
            <w:tcBorders>
              <w:top w:val="single" w:sz="4" w:space="0" w:color="auto"/>
              <w:left w:val="single" w:sz="4" w:space="0" w:color="auto"/>
              <w:bottom w:val="single" w:sz="4" w:space="0" w:color="auto"/>
              <w:right w:val="single" w:sz="4" w:space="0" w:color="auto"/>
            </w:tcBorders>
            <w:hideMark/>
          </w:tcPr>
          <w:p w14:paraId="0F320090" w14:textId="77777777" w:rsidR="00D81A97" w:rsidRPr="00D81A97" w:rsidRDefault="00D81A97" w:rsidP="00D81A97">
            <w:pPr>
              <w:rPr>
                <w:lang w:val="en-US"/>
              </w:rPr>
            </w:pPr>
            <w:r w:rsidRPr="00D81A97">
              <w:rPr>
                <w:lang w:val="en-US"/>
              </w:rPr>
              <w:t>18</w:t>
            </w:r>
          </w:p>
        </w:tc>
        <w:tc>
          <w:tcPr>
            <w:tcW w:w="0" w:type="auto"/>
            <w:tcBorders>
              <w:top w:val="single" w:sz="4" w:space="0" w:color="auto"/>
              <w:left w:val="single" w:sz="4" w:space="0" w:color="auto"/>
              <w:bottom w:val="single" w:sz="4" w:space="0" w:color="auto"/>
              <w:right w:val="single" w:sz="4" w:space="0" w:color="auto"/>
            </w:tcBorders>
            <w:hideMark/>
          </w:tcPr>
          <w:p w14:paraId="0C4C532E" w14:textId="77777777" w:rsidR="00D81A97" w:rsidRPr="00D81A97" w:rsidRDefault="00D81A97" w:rsidP="00D81A97">
            <w:pPr>
              <w:rPr>
                <w:lang w:val="en-US"/>
              </w:rPr>
            </w:pPr>
            <w:r w:rsidRPr="00D81A97">
              <w:rPr>
                <w:lang w:val="en-US"/>
              </w:rPr>
              <w:t>6</w:t>
            </w:r>
          </w:p>
        </w:tc>
        <w:tc>
          <w:tcPr>
            <w:tcW w:w="0" w:type="auto"/>
            <w:tcBorders>
              <w:top w:val="single" w:sz="4" w:space="0" w:color="auto"/>
              <w:left w:val="single" w:sz="4" w:space="0" w:color="auto"/>
              <w:bottom w:val="single" w:sz="4" w:space="0" w:color="auto"/>
              <w:right w:val="single" w:sz="4" w:space="0" w:color="auto"/>
            </w:tcBorders>
            <w:hideMark/>
          </w:tcPr>
          <w:p w14:paraId="671FCE65" w14:textId="77777777" w:rsidR="00D81A97" w:rsidRPr="00D81A97" w:rsidRDefault="00D81A97" w:rsidP="00D81A97">
            <w:pPr>
              <w:rPr>
                <w:lang w:val="en-US"/>
              </w:rPr>
            </w:pPr>
            <w:r w:rsidRPr="00D81A97">
              <w:rPr>
                <w:lang w:val="en-US"/>
              </w:rPr>
              <w:t>18</w:t>
            </w:r>
          </w:p>
        </w:tc>
        <w:tc>
          <w:tcPr>
            <w:tcW w:w="0" w:type="auto"/>
            <w:tcBorders>
              <w:top w:val="single" w:sz="4" w:space="0" w:color="auto"/>
              <w:left w:val="single" w:sz="4" w:space="0" w:color="auto"/>
              <w:bottom w:val="single" w:sz="4" w:space="0" w:color="auto"/>
              <w:right w:val="single" w:sz="4" w:space="0" w:color="auto"/>
            </w:tcBorders>
            <w:hideMark/>
          </w:tcPr>
          <w:p w14:paraId="4A3DEBDB" w14:textId="77777777" w:rsidR="00D81A97" w:rsidRPr="00D81A97" w:rsidRDefault="00D81A97" w:rsidP="00D81A97">
            <w:pPr>
              <w:rPr>
                <w:lang w:val="en-US"/>
              </w:rPr>
            </w:pPr>
            <w:r w:rsidRPr="00D81A97">
              <w:rPr>
                <w:lang w:val="en-US"/>
              </w:rPr>
              <w:t>10</w:t>
            </w:r>
          </w:p>
        </w:tc>
        <w:tc>
          <w:tcPr>
            <w:tcW w:w="958" w:type="dxa"/>
            <w:tcBorders>
              <w:top w:val="single" w:sz="4" w:space="0" w:color="auto"/>
              <w:left w:val="single" w:sz="4" w:space="0" w:color="auto"/>
              <w:bottom w:val="single" w:sz="4" w:space="0" w:color="auto"/>
              <w:right w:val="single" w:sz="4" w:space="0" w:color="auto"/>
            </w:tcBorders>
            <w:hideMark/>
          </w:tcPr>
          <w:p w14:paraId="448E115E" w14:textId="77777777" w:rsidR="00D81A97" w:rsidRPr="00D81A97" w:rsidRDefault="00D81A97" w:rsidP="00D81A97">
            <w:pPr>
              <w:rPr>
                <w:lang w:val="en-US"/>
              </w:rPr>
            </w:pPr>
            <w:r w:rsidRPr="00D81A97">
              <w:rPr>
                <w:lang w:val="en-US"/>
              </w:rPr>
              <w:t>30</w:t>
            </w:r>
          </w:p>
        </w:tc>
      </w:tr>
      <w:tr w:rsidR="00F4522D" w:rsidRPr="00D81A97" w14:paraId="0DA1565A" w14:textId="77777777" w:rsidTr="00192FA8">
        <w:trPr>
          <w:trHeight w:val="233"/>
        </w:trPr>
        <w:tc>
          <w:tcPr>
            <w:tcW w:w="0" w:type="auto"/>
            <w:tcBorders>
              <w:top w:val="single" w:sz="4" w:space="0" w:color="auto"/>
              <w:left w:val="single" w:sz="4" w:space="0" w:color="auto"/>
              <w:bottom w:val="single" w:sz="4" w:space="0" w:color="auto"/>
              <w:right w:val="single" w:sz="4" w:space="0" w:color="auto"/>
            </w:tcBorders>
            <w:hideMark/>
          </w:tcPr>
          <w:p w14:paraId="56B67CCA" w14:textId="77777777" w:rsidR="00D81A97" w:rsidRPr="00D81A97" w:rsidRDefault="00D81A97" w:rsidP="00D81A97">
            <w:pPr>
              <w:rPr>
                <w:b/>
                <w:bCs/>
                <w:lang w:val="en-US"/>
              </w:rPr>
            </w:pPr>
            <w:proofErr w:type="spellStart"/>
            <w:r w:rsidRPr="00D81A97">
              <w:rPr>
                <w:b/>
                <w:bCs/>
                <w:lang w:val="en-US"/>
              </w:rPr>
              <w:t>Integración</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31DE4273" w14:textId="77777777" w:rsidR="00D81A97" w:rsidRPr="00D81A97" w:rsidRDefault="00D81A97" w:rsidP="00D81A97">
            <w:pPr>
              <w:rPr>
                <w:lang w:val="en-US"/>
              </w:rPr>
            </w:pPr>
            <w:r w:rsidRPr="00D81A97">
              <w:rPr>
                <w:lang w:val="en-US"/>
              </w:rPr>
              <w:t>5</w:t>
            </w:r>
          </w:p>
        </w:tc>
        <w:tc>
          <w:tcPr>
            <w:tcW w:w="0" w:type="auto"/>
            <w:tcBorders>
              <w:top w:val="single" w:sz="4" w:space="0" w:color="auto"/>
              <w:left w:val="single" w:sz="4" w:space="0" w:color="auto"/>
              <w:bottom w:val="single" w:sz="4" w:space="0" w:color="auto"/>
              <w:right w:val="single" w:sz="4" w:space="0" w:color="auto"/>
            </w:tcBorders>
            <w:hideMark/>
          </w:tcPr>
          <w:p w14:paraId="36A8134A" w14:textId="77777777" w:rsidR="00D81A97" w:rsidRPr="00D81A97" w:rsidRDefault="00D81A97" w:rsidP="00D81A97">
            <w:pPr>
              <w:rPr>
                <w:lang w:val="en-US"/>
              </w:rPr>
            </w:pPr>
            <w:r w:rsidRPr="00D81A97">
              <w:rPr>
                <w:lang w:val="en-US"/>
              </w:rPr>
              <w:t>8</w:t>
            </w:r>
          </w:p>
        </w:tc>
        <w:tc>
          <w:tcPr>
            <w:tcW w:w="0" w:type="auto"/>
            <w:tcBorders>
              <w:top w:val="single" w:sz="4" w:space="0" w:color="auto"/>
              <w:left w:val="single" w:sz="4" w:space="0" w:color="auto"/>
              <w:bottom w:val="single" w:sz="4" w:space="0" w:color="auto"/>
              <w:right w:val="single" w:sz="4" w:space="0" w:color="auto"/>
            </w:tcBorders>
            <w:hideMark/>
          </w:tcPr>
          <w:p w14:paraId="68F8CBBB" w14:textId="77777777" w:rsidR="00D81A97" w:rsidRPr="00D81A97" w:rsidRDefault="00D81A97" w:rsidP="00D81A97">
            <w:pPr>
              <w:rPr>
                <w:lang w:val="en-US"/>
              </w:rPr>
            </w:pPr>
            <w:r w:rsidRPr="00D81A97">
              <w:rPr>
                <w:lang w:val="en-US"/>
              </w:rPr>
              <w:t>40</w:t>
            </w:r>
          </w:p>
        </w:tc>
        <w:tc>
          <w:tcPr>
            <w:tcW w:w="0" w:type="auto"/>
            <w:tcBorders>
              <w:top w:val="single" w:sz="4" w:space="0" w:color="auto"/>
              <w:left w:val="single" w:sz="4" w:space="0" w:color="auto"/>
              <w:bottom w:val="single" w:sz="4" w:space="0" w:color="auto"/>
              <w:right w:val="single" w:sz="4" w:space="0" w:color="auto"/>
            </w:tcBorders>
            <w:hideMark/>
          </w:tcPr>
          <w:p w14:paraId="2BACBA93" w14:textId="77777777" w:rsidR="00D81A97" w:rsidRPr="00D81A97" w:rsidRDefault="00D81A97" w:rsidP="00D81A97">
            <w:pPr>
              <w:rPr>
                <w:lang w:val="en-US"/>
              </w:rPr>
            </w:pPr>
            <w:r w:rsidRPr="00D81A97">
              <w:rPr>
                <w:lang w:val="en-US"/>
              </w:rPr>
              <w:t>8</w:t>
            </w:r>
          </w:p>
        </w:tc>
        <w:tc>
          <w:tcPr>
            <w:tcW w:w="0" w:type="auto"/>
            <w:tcBorders>
              <w:top w:val="single" w:sz="4" w:space="0" w:color="auto"/>
              <w:left w:val="single" w:sz="4" w:space="0" w:color="auto"/>
              <w:bottom w:val="single" w:sz="4" w:space="0" w:color="auto"/>
              <w:right w:val="single" w:sz="4" w:space="0" w:color="auto"/>
            </w:tcBorders>
            <w:hideMark/>
          </w:tcPr>
          <w:p w14:paraId="1C7E53A0" w14:textId="77777777" w:rsidR="00D81A97" w:rsidRPr="00D81A97" w:rsidRDefault="00D81A97" w:rsidP="00D81A97">
            <w:pPr>
              <w:rPr>
                <w:lang w:val="en-US"/>
              </w:rPr>
            </w:pPr>
            <w:r w:rsidRPr="00D81A97">
              <w:rPr>
                <w:lang w:val="en-US"/>
              </w:rPr>
              <w:t>40</w:t>
            </w:r>
          </w:p>
        </w:tc>
        <w:tc>
          <w:tcPr>
            <w:tcW w:w="0" w:type="auto"/>
            <w:tcBorders>
              <w:top w:val="single" w:sz="4" w:space="0" w:color="auto"/>
              <w:left w:val="single" w:sz="4" w:space="0" w:color="auto"/>
              <w:bottom w:val="single" w:sz="4" w:space="0" w:color="auto"/>
              <w:right w:val="single" w:sz="4" w:space="0" w:color="auto"/>
            </w:tcBorders>
            <w:hideMark/>
          </w:tcPr>
          <w:p w14:paraId="355AD9C6" w14:textId="77777777" w:rsidR="00D81A97" w:rsidRPr="00D81A97" w:rsidRDefault="00D81A97" w:rsidP="00D81A97">
            <w:pPr>
              <w:rPr>
                <w:lang w:val="en-US"/>
              </w:rPr>
            </w:pPr>
            <w:r w:rsidRPr="00D81A97">
              <w:rPr>
                <w:lang w:val="en-US"/>
              </w:rPr>
              <w:t>8</w:t>
            </w:r>
          </w:p>
        </w:tc>
        <w:tc>
          <w:tcPr>
            <w:tcW w:w="0" w:type="auto"/>
            <w:tcBorders>
              <w:top w:val="single" w:sz="4" w:space="0" w:color="auto"/>
              <w:left w:val="single" w:sz="4" w:space="0" w:color="auto"/>
              <w:bottom w:val="single" w:sz="4" w:space="0" w:color="auto"/>
              <w:right w:val="single" w:sz="4" w:space="0" w:color="auto"/>
            </w:tcBorders>
            <w:hideMark/>
          </w:tcPr>
          <w:p w14:paraId="796140B1" w14:textId="77777777" w:rsidR="00D81A97" w:rsidRPr="00D81A97" w:rsidRDefault="00D81A97" w:rsidP="00D81A97">
            <w:pPr>
              <w:rPr>
                <w:lang w:val="en-US"/>
              </w:rPr>
            </w:pPr>
            <w:r w:rsidRPr="00D81A97">
              <w:rPr>
                <w:lang w:val="en-US"/>
              </w:rPr>
              <w:t>40</w:t>
            </w:r>
          </w:p>
        </w:tc>
        <w:tc>
          <w:tcPr>
            <w:tcW w:w="0" w:type="auto"/>
            <w:tcBorders>
              <w:top w:val="single" w:sz="4" w:space="0" w:color="auto"/>
              <w:left w:val="single" w:sz="4" w:space="0" w:color="auto"/>
              <w:bottom w:val="single" w:sz="4" w:space="0" w:color="auto"/>
              <w:right w:val="single" w:sz="4" w:space="0" w:color="auto"/>
            </w:tcBorders>
            <w:hideMark/>
          </w:tcPr>
          <w:p w14:paraId="22FBB63F"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2D8B50C0" w14:textId="77777777" w:rsidR="00D81A97" w:rsidRPr="00D81A97" w:rsidRDefault="00D81A97" w:rsidP="00D81A97">
            <w:pPr>
              <w:rPr>
                <w:lang w:val="en-US"/>
              </w:rPr>
            </w:pPr>
            <w:r w:rsidRPr="00D81A97">
              <w:rPr>
                <w:lang w:val="en-US"/>
              </w:rPr>
              <w:t>50</w:t>
            </w:r>
          </w:p>
        </w:tc>
        <w:tc>
          <w:tcPr>
            <w:tcW w:w="0" w:type="auto"/>
            <w:tcBorders>
              <w:top w:val="single" w:sz="4" w:space="0" w:color="auto"/>
              <w:left w:val="single" w:sz="4" w:space="0" w:color="auto"/>
              <w:bottom w:val="single" w:sz="4" w:space="0" w:color="auto"/>
              <w:right w:val="single" w:sz="4" w:space="0" w:color="auto"/>
            </w:tcBorders>
            <w:hideMark/>
          </w:tcPr>
          <w:p w14:paraId="54A5A2A0" w14:textId="77777777" w:rsidR="00D81A97" w:rsidRPr="00D81A97" w:rsidRDefault="00D81A97" w:rsidP="00D81A97">
            <w:pPr>
              <w:rPr>
                <w:lang w:val="en-US"/>
              </w:rPr>
            </w:pPr>
            <w:r w:rsidRPr="00D81A97">
              <w:rPr>
                <w:lang w:val="en-US"/>
              </w:rPr>
              <w:t>6</w:t>
            </w:r>
          </w:p>
        </w:tc>
        <w:tc>
          <w:tcPr>
            <w:tcW w:w="958" w:type="dxa"/>
            <w:tcBorders>
              <w:top w:val="single" w:sz="4" w:space="0" w:color="auto"/>
              <w:left w:val="single" w:sz="4" w:space="0" w:color="auto"/>
              <w:bottom w:val="single" w:sz="4" w:space="0" w:color="auto"/>
              <w:right w:val="single" w:sz="4" w:space="0" w:color="auto"/>
            </w:tcBorders>
            <w:hideMark/>
          </w:tcPr>
          <w:p w14:paraId="715CBBE6" w14:textId="77777777" w:rsidR="00D81A97" w:rsidRPr="00D81A97" w:rsidRDefault="00D81A97" w:rsidP="00D81A97">
            <w:pPr>
              <w:rPr>
                <w:lang w:val="en-US"/>
              </w:rPr>
            </w:pPr>
            <w:r w:rsidRPr="00D81A97">
              <w:rPr>
                <w:lang w:val="en-US"/>
              </w:rPr>
              <w:t>30</w:t>
            </w:r>
          </w:p>
        </w:tc>
      </w:tr>
      <w:tr w:rsidR="00F4522D" w:rsidRPr="00D81A97" w14:paraId="01E2DE19" w14:textId="77777777" w:rsidTr="00192FA8">
        <w:trPr>
          <w:trHeight w:val="233"/>
        </w:trPr>
        <w:tc>
          <w:tcPr>
            <w:tcW w:w="0" w:type="auto"/>
            <w:tcBorders>
              <w:top w:val="single" w:sz="4" w:space="0" w:color="auto"/>
              <w:left w:val="single" w:sz="4" w:space="0" w:color="auto"/>
              <w:bottom w:val="single" w:sz="4" w:space="0" w:color="auto"/>
              <w:right w:val="single" w:sz="4" w:space="0" w:color="auto"/>
            </w:tcBorders>
            <w:hideMark/>
          </w:tcPr>
          <w:p w14:paraId="017A6E7A" w14:textId="77777777" w:rsidR="00D81A97" w:rsidRPr="00D81A97" w:rsidRDefault="00D81A97" w:rsidP="00D81A97">
            <w:pPr>
              <w:rPr>
                <w:b/>
                <w:bCs/>
                <w:lang w:val="en-US"/>
              </w:rPr>
            </w:pPr>
            <w:proofErr w:type="spellStart"/>
            <w:r w:rsidRPr="00D81A97">
              <w:rPr>
                <w:b/>
                <w:bCs/>
                <w:lang w:val="en-US"/>
              </w:rPr>
              <w:t>Trazabilidad</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50ECDF23" w14:textId="77777777" w:rsidR="00D81A97" w:rsidRPr="00D81A97" w:rsidRDefault="00D81A97" w:rsidP="00D81A97">
            <w:pPr>
              <w:rPr>
                <w:lang w:val="en-US"/>
              </w:rPr>
            </w:pPr>
            <w:r w:rsidRPr="00D81A97">
              <w:rPr>
                <w:lang w:val="en-US"/>
              </w:rPr>
              <w:t>5</w:t>
            </w:r>
          </w:p>
        </w:tc>
        <w:tc>
          <w:tcPr>
            <w:tcW w:w="0" w:type="auto"/>
            <w:tcBorders>
              <w:top w:val="single" w:sz="4" w:space="0" w:color="auto"/>
              <w:left w:val="single" w:sz="4" w:space="0" w:color="auto"/>
              <w:bottom w:val="single" w:sz="4" w:space="0" w:color="auto"/>
              <w:right w:val="single" w:sz="4" w:space="0" w:color="auto"/>
            </w:tcBorders>
            <w:hideMark/>
          </w:tcPr>
          <w:p w14:paraId="2A3930FC" w14:textId="77777777" w:rsidR="00D81A97" w:rsidRPr="00D81A97" w:rsidRDefault="00D81A97" w:rsidP="00D81A97">
            <w:pPr>
              <w:rPr>
                <w:lang w:val="en-US"/>
              </w:rPr>
            </w:pPr>
            <w:r w:rsidRPr="00D81A97">
              <w:rPr>
                <w:lang w:val="en-US"/>
              </w:rPr>
              <w:t>6</w:t>
            </w:r>
          </w:p>
        </w:tc>
        <w:tc>
          <w:tcPr>
            <w:tcW w:w="0" w:type="auto"/>
            <w:tcBorders>
              <w:top w:val="single" w:sz="4" w:space="0" w:color="auto"/>
              <w:left w:val="single" w:sz="4" w:space="0" w:color="auto"/>
              <w:bottom w:val="single" w:sz="4" w:space="0" w:color="auto"/>
              <w:right w:val="single" w:sz="4" w:space="0" w:color="auto"/>
            </w:tcBorders>
            <w:hideMark/>
          </w:tcPr>
          <w:p w14:paraId="6F190EBB" w14:textId="77777777" w:rsidR="00D81A97" w:rsidRPr="00D81A97" w:rsidRDefault="00D81A97" w:rsidP="00D81A97">
            <w:pPr>
              <w:rPr>
                <w:lang w:val="en-US"/>
              </w:rPr>
            </w:pPr>
            <w:r w:rsidRPr="00D81A97">
              <w:rPr>
                <w:lang w:val="en-US"/>
              </w:rPr>
              <w:t>30</w:t>
            </w:r>
          </w:p>
        </w:tc>
        <w:tc>
          <w:tcPr>
            <w:tcW w:w="0" w:type="auto"/>
            <w:tcBorders>
              <w:top w:val="single" w:sz="4" w:space="0" w:color="auto"/>
              <w:left w:val="single" w:sz="4" w:space="0" w:color="auto"/>
              <w:bottom w:val="single" w:sz="4" w:space="0" w:color="auto"/>
              <w:right w:val="single" w:sz="4" w:space="0" w:color="auto"/>
            </w:tcBorders>
            <w:hideMark/>
          </w:tcPr>
          <w:p w14:paraId="2F571E4F" w14:textId="77777777" w:rsidR="00D81A97" w:rsidRPr="00D81A97" w:rsidRDefault="00D81A97" w:rsidP="00D81A97">
            <w:pPr>
              <w:rPr>
                <w:lang w:val="en-US"/>
              </w:rPr>
            </w:pPr>
            <w:r w:rsidRPr="00D81A97">
              <w:rPr>
                <w:lang w:val="en-US"/>
              </w:rPr>
              <w:t>4</w:t>
            </w:r>
          </w:p>
        </w:tc>
        <w:tc>
          <w:tcPr>
            <w:tcW w:w="0" w:type="auto"/>
            <w:tcBorders>
              <w:top w:val="single" w:sz="4" w:space="0" w:color="auto"/>
              <w:left w:val="single" w:sz="4" w:space="0" w:color="auto"/>
              <w:bottom w:val="single" w:sz="4" w:space="0" w:color="auto"/>
              <w:right w:val="single" w:sz="4" w:space="0" w:color="auto"/>
            </w:tcBorders>
            <w:hideMark/>
          </w:tcPr>
          <w:p w14:paraId="3C3298A3" w14:textId="77777777" w:rsidR="00D81A97" w:rsidRPr="00D81A97" w:rsidRDefault="00D81A97" w:rsidP="00D81A97">
            <w:pPr>
              <w:rPr>
                <w:lang w:val="en-US"/>
              </w:rPr>
            </w:pPr>
            <w:r w:rsidRPr="00D81A97">
              <w:rPr>
                <w:lang w:val="en-US"/>
              </w:rPr>
              <w:t>20</w:t>
            </w:r>
          </w:p>
        </w:tc>
        <w:tc>
          <w:tcPr>
            <w:tcW w:w="0" w:type="auto"/>
            <w:tcBorders>
              <w:top w:val="single" w:sz="4" w:space="0" w:color="auto"/>
              <w:left w:val="single" w:sz="4" w:space="0" w:color="auto"/>
              <w:bottom w:val="single" w:sz="4" w:space="0" w:color="auto"/>
              <w:right w:val="single" w:sz="4" w:space="0" w:color="auto"/>
            </w:tcBorders>
            <w:hideMark/>
          </w:tcPr>
          <w:p w14:paraId="7C167A2E" w14:textId="77777777" w:rsidR="00D81A97" w:rsidRPr="00D81A97" w:rsidRDefault="00D81A97" w:rsidP="00D81A97">
            <w:pPr>
              <w:rPr>
                <w:lang w:val="en-US"/>
              </w:rPr>
            </w:pPr>
            <w:r w:rsidRPr="00D81A97">
              <w:rPr>
                <w:lang w:val="en-US"/>
              </w:rPr>
              <w:t>2</w:t>
            </w:r>
          </w:p>
        </w:tc>
        <w:tc>
          <w:tcPr>
            <w:tcW w:w="0" w:type="auto"/>
            <w:tcBorders>
              <w:top w:val="single" w:sz="4" w:space="0" w:color="auto"/>
              <w:left w:val="single" w:sz="4" w:space="0" w:color="auto"/>
              <w:bottom w:val="single" w:sz="4" w:space="0" w:color="auto"/>
              <w:right w:val="single" w:sz="4" w:space="0" w:color="auto"/>
            </w:tcBorders>
            <w:hideMark/>
          </w:tcPr>
          <w:p w14:paraId="055A362B"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70DCC20C" w14:textId="77777777" w:rsidR="00D81A97" w:rsidRPr="00D81A97" w:rsidRDefault="00D81A97" w:rsidP="00D81A97">
            <w:pPr>
              <w:rPr>
                <w:lang w:val="en-US"/>
              </w:rPr>
            </w:pPr>
            <w:r w:rsidRPr="00D81A97">
              <w:rPr>
                <w:lang w:val="en-US"/>
              </w:rPr>
              <w:t>8</w:t>
            </w:r>
          </w:p>
        </w:tc>
        <w:tc>
          <w:tcPr>
            <w:tcW w:w="0" w:type="auto"/>
            <w:tcBorders>
              <w:top w:val="single" w:sz="4" w:space="0" w:color="auto"/>
              <w:left w:val="single" w:sz="4" w:space="0" w:color="auto"/>
              <w:bottom w:val="single" w:sz="4" w:space="0" w:color="auto"/>
              <w:right w:val="single" w:sz="4" w:space="0" w:color="auto"/>
            </w:tcBorders>
            <w:hideMark/>
          </w:tcPr>
          <w:p w14:paraId="600D2990" w14:textId="77777777" w:rsidR="00D81A97" w:rsidRPr="00D81A97" w:rsidRDefault="00D81A97" w:rsidP="00D81A97">
            <w:pPr>
              <w:rPr>
                <w:lang w:val="en-US"/>
              </w:rPr>
            </w:pPr>
            <w:r w:rsidRPr="00D81A97">
              <w:rPr>
                <w:lang w:val="en-US"/>
              </w:rPr>
              <w:t>40</w:t>
            </w:r>
          </w:p>
        </w:tc>
        <w:tc>
          <w:tcPr>
            <w:tcW w:w="0" w:type="auto"/>
            <w:tcBorders>
              <w:top w:val="single" w:sz="4" w:space="0" w:color="auto"/>
              <w:left w:val="single" w:sz="4" w:space="0" w:color="auto"/>
              <w:bottom w:val="single" w:sz="4" w:space="0" w:color="auto"/>
              <w:right w:val="single" w:sz="4" w:space="0" w:color="auto"/>
            </w:tcBorders>
            <w:hideMark/>
          </w:tcPr>
          <w:p w14:paraId="74006608" w14:textId="77777777" w:rsidR="00D81A97" w:rsidRPr="00D81A97" w:rsidRDefault="00D81A97" w:rsidP="00D81A97">
            <w:pPr>
              <w:rPr>
                <w:lang w:val="en-US"/>
              </w:rPr>
            </w:pPr>
            <w:r w:rsidRPr="00D81A97">
              <w:rPr>
                <w:lang w:val="en-US"/>
              </w:rPr>
              <w:t>4</w:t>
            </w:r>
          </w:p>
        </w:tc>
        <w:tc>
          <w:tcPr>
            <w:tcW w:w="958" w:type="dxa"/>
            <w:tcBorders>
              <w:top w:val="single" w:sz="4" w:space="0" w:color="auto"/>
              <w:left w:val="single" w:sz="4" w:space="0" w:color="auto"/>
              <w:bottom w:val="single" w:sz="4" w:space="0" w:color="auto"/>
              <w:right w:val="single" w:sz="4" w:space="0" w:color="auto"/>
            </w:tcBorders>
            <w:hideMark/>
          </w:tcPr>
          <w:p w14:paraId="4E573040" w14:textId="77777777" w:rsidR="00D81A97" w:rsidRPr="00D81A97" w:rsidRDefault="00D81A97" w:rsidP="00D81A97">
            <w:pPr>
              <w:rPr>
                <w:lang w:val="en-US"/>
              </w:rPr>
            </w:pPr>
            <w:r w:rsidRPr="00D81A97">
              <w:rPr>
                <w:lang w:val="en-US"/>
              </w:rPr>
              <w:t>20</w:t>
            </w:r>
          </w:p>
        </w:tc>
      </w:tr>
      <w:tr w:rsidR="00F4522D" w:rsidRPr="00D81A97" w14:paraId="55F9E0A5" w14:textId="77777777" w:rsidTr="00192FA8">
        <w:trPr>
          <w:trHeight w:val="467"/>
        </w:trPr>
        <w:tc>
          <w:tcPr>
            <w:tcW w:w="0" w:type="auto"/>
            <w:tcBorders>
              <w:top w:val="single" w:sz="4" w:space="0" w:color="auto"/>
              <w:left w:val="single" w:sz="4" w:space="0" w:color="auto"/>
              <w:bottom w:val="single" w:sz="4" w:space="0" w:color="auto"/>
              <w:right w:val="single" w:sz="4" w:space="0" w:color="auto"/>
            </w:tcBorders>
            <w:hideMark/>
          </w:tcPr>
          <w:p w14:paraId="776F0633" w14:textId="77777777" w:rsidR="00D81A97" w:rsidRPr="00D81A97" w:rsidRDefault="00D81A97" w:rsidP="00D81A97">
            <w:pPr>
              <w:rPr>
                <w:b/>
                <w:lang w:val="en-US"/>
              </w:rPr>
            </w:pPr>
            <w:r w:rsidRPr="00D81A97">
              <w:rPr>
                <w:b/>
                <w:lang w:val="en-US"/>
              </w:rPr>
              <w:t xml:space="preserve">Control de </w:t>
            </w:r>
            <w:proofErr w:type="spellStart"/>
            <w:r w:rsidRPr="00D81A97">
              <w:rPr>
                <w:b/>
                <w:lang w:val="en-US"/>
              </w:rPr>
              <w:t>Versiones</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794DB74E" w14:textId="77777777" w:rsidR="00D81A97" w:rsidRPr="00D81A97" w:rsidRDefault="00D81A97" w:rsidP="00D81A97">
            <w:r w:rsidRPr="00D81A97">
              <w:rPr>
                <w:lang w:val="en-US"/>
              </w:rPr>
              <w:t>4</w:t>
            </w:r>
          </w:p>
        </w:tc>
        <w:tc>
          <w:tcPr>
            <w:tcW w:w="0" w:type="auto"/>
            <w:tcBorders>
              <w:top w:val="single" w:sz="4" w:space="0" w:color="auto"/>
              <w:left w:val="single" w:sz="4" w:space="0" w:color="auto"/>
              <w:bottom w:val="single" w:sz="4" w:space="0" w:color="auto"/>
              <w:right w:val="single" w:sz="4" w:space="0" w:color="auto"/>
            </w:tcBorders>
            <w:hideMark/>
          </w:tcPr>
          <w:p w14:paraId="357E27F1" w14:textId="77777777" w:rsidR="00D81A97" w:rsidRPr="00D81A97" w:rsidRDefault="00D81A97" w:rsidP="00D81A97">
            <w:pPr>
              <w:rPr>
                <w:lang w:val="en-US"/>
              </w:rPr>
            </w:pPr>
            <w:r w:rsidRPr="00D81A97">
              <w:rPr>
                <w:lang w:val="en-US"/>
              </w:rPr>
              <w:t>8</w:t>
            </w:r>
          </w:p>
        </w:tc>
        <w:tc>
          <w:tcPr>
            <w:tcW w:w="0" w:type="auto"/>
            <w:tcBorders>
              <w:top w:val="single" w:sz="4" w:space="0" w:color="auto"/>
              <w:left w:val="single" w:sz="4" w:space="0" w:color="auto"/>
              <w:bottom w:val="single" w:sz="4" w:space="0" w:color="auto"/>
              <w:right w:val="single" w:sz="4" w:space="0" w:color="auto"/>
            </w:tcBorders>
            <w:hideMark/>
          </w:tcPr>
          <w:p w14:paraId="43CF2516" w14:textId="77777777" w:rsidR="00D81A97" w:rsidRPr="00D81A97" w:rsidRDefault="00D81A97" w:rsidP="00D81A97">
            <w:pPr>
              <w:rPr>
                <w:lang w:val="en-US"/>
              </w:rPr>
            </w:pPr>
            <w:r w:rsidRPr="00D81A97">
              <w:rPr>
                <w:lang w:val="en-US"/>
              </w:rPr>
              <w:t>32</w:t>
            </w:r>
          </w:p>
        </w:tc>
        <w:tc>
          <w:tcPr>
            <w:tcW w:w="0" w:type="auto"/>
            <w:tcBorders>
              <w:top w:val="single" w:sz="4" w:space="0" w:color="auto"/>
              <w:left w:val="single" w:sz="4" w:space="0" w:color="auto"/>
              <w:bottom w:val="single" w:sz="4" w:space="0" w:color="auto"/>
              <w:right w:val="single" w:sz="4" w:space="0" w:color="auto"/>
            </w:tcBorders>
            <w:hideMark/>
          </w:tcPr>
          <w:p w14:paraId="7CCEA357"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1E5D4575" w14:textId="77777777" w:rsidR="00D81A97" w:rsidRPr="00D81A97" w:rsidRDefault="00D81A97" w:rsidP="00D81A97">
            <w:pPr>
              <w:rPr>
                <w:lang w:val="en-US"/>
              </w:rPr>
            </w:pPr>
            <w:r w:rsidRPr="00D81A97">
              <w:rPr>
                <w:lang w:val="en-US"/>
              </w:rPr>
              <w:t>40</w:t>
            </w:r>
          </w:p>
        </w:tc>
        <w:tc>
          <w:tcPr>
            <w:tcW w:w="0" w:type="auto"/>
            <w:tcBorders>
              <w:top w:val="single" w:sz="4" w:space="0" w:color="auto"/>
              <w:left w:val="single" w:sz="4" w:space="0" w:color="auto"/>
              <w:bottom w:val="single" w:sz="4" w:space="0" w:color="auto"/>
              <w:right w:val="single" w:sz="4" w:space="0" w:color="auto"/>
            </w:tcBorders>
            <w:hideMark/>
          </w:tcPr>
          <w:p w14:paraId="7B3E4EED" w14:textId="77777777" w:rsidR="00D81A97" w:rsidRPr="00D81A97" w:rsidRDefault="00D81A97" w:rsidP="00D81A97">
            <w:pPr>
              <w:rPr>
                <w:lang w:val="en-US"/>
              </w:rPr>
            </w:pPr>
            <w:r w:rsidRPr="00D81A97">
              <w:rPr>
                <w:lang w:val="en-US"/>
              </w:rPr>
              <w:t>6</w:t>
            </w:r>
          </w:p>
        </w:tc>
        <w:tc>
          <w:tcPr>
            <w:tcW w:w="0" w:type="auto"/>
            <w:tcBorders>
              <w:top w:val="single" w:sz="4" w:space="0" w:color="auto"/>
              <w:left w:val="single" w:sz="4" w:space="0" w:color="auto"/>
              <w:bottom w:val="single" w:sz="4" w:space="0" w:color="auto"/>
              <w:right w:val="single" w:sz="4" w:space="0" w:color="auto"/>
            </w:tcBorders>
            <w:hideMark/>
          </w:tcPr>
          <w:p w14:paraId="2066C77F" w14:textId="77777777" w:rsidR="00D81A97" w:rsidRPr="00D81A97" w:rsidRDefault="00D81A97" w:rsidP="00D81A97">
            <w:pPr>
              <w:rPr>
                <w:lang w:val="en-US"/>
              </w:rPr>
            </w:pPr>
            <w:r w:rsidRPr="00D81A97">
              <w:rPr>
                <w:lang w:val="en-US"/>
              </w:rPr>
              <w:t>24</w:t>
            </w:r>
          </w:p>
        </w:tc>
        <w:tc>
          <w:tcPr>
            <w:tcW w:w="0" w:type="auto"/>
            <w:tcBorders>
              <w:top w:val="single" w:sz="4" w:space="0" w:color="auto"/>
              <w:left w:val="single" w:sz="4" w:space="0" w:color="auto"/>
              <w:bottom w:val="single" w:sz="4" w:space="0" w:color="auto"/>
              <w:right w:val="single" w:sz="4" w:space="0" w:color="auto"/>
            </w:tcBorders>
            <w:hideMark/>
          </w:tcPr>
          <w:p w14:paraId="22000E1C"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7729F9C5" w14:textId="77777777" w:rsidR="00D81A97" w:rsidRPr="00D81A97" w:rsidRDefault="00D81A97" w:rsidP="00D81A97">
            <w:pPr>
              <w:rPr>
                <w:lang w:val="en-US"/>
              </w:rPr>
            </w:pPr>
            <w:r w:rsidRPr="00D81A97">
              <w:rPr>
                <w:lang w:val="en-US"/>
              </w:rPr>
              <w:t>40</w:t>
            </w:r>
          </w:p>
        </w:tc>
        <w:tc>
          <w:tcPr>
            <w:tcW w:w="0" w:type="auto"/>
            <w:tcBorders>
              <w:top w:val="single" w:sz="4" w:space="0" w:color="auto"/>
              <w:left w:val="single" w:sz="4" w:space="0" w:color="auto"/>
              <w:bottom w:val="single" w:sz="4" w:space="0" w:color="auto"/>
              <w:right w:val="single" w:sz="4" w:space="0" w:color="auto"/>
            </w:tcBorders>
            <w:hideMark/>
          </w:tcPr>
          <w:p w14:paraId="20600436" w14:textId="77777777" w:rsidR="00D81A97" w:rsidRPr="00D81A97" w:rsidRDefault="00D81A97" w:rsidP="00D81A97">
            <w:pPr>
              <w:rPr>
                <w:lang w:val="en-US"/>
              </w:rPr>
            </w:pPr>
            <w:r w:rsidRPr="00D81A97">
              <w:rPr>
                <w:lang w:val="en-US"/>
              </w:rPr>
              <w:t>6</w:t>
            </w:r>
          </w:p>
        </w:tc>
        <w:tc>
          <w:tcPr>
            <w:tcW w:w="958" w:type="dxa"/>
            <w:tcBorders>
              <w:top w:val="single" w:sz="4" w:space="0" w:color="auto"/>
              <w:left w:val="single" w:sz="4" w:space="0" w:color="auto"/>
              <w:bottom w:val="single" w:sz="4" w:space="0" w:color="auto"/>
              <w:right w:val="single" w:sz="4" w:space="0" w:color="auto"/>
            </w:tcBorders>
            <w:hideMark/>
          </w:tcPr>
          <w:p w14:paraId="1E8E5905" w14:textId="77777777" w:rsidR="00D81A97" w:rsidRPr="00D81A97" w:rsidRDefault="00D81A97" w:rsidP="00D81A97">
            <w:pPr>
              <w:rPr>
                <w:lang w:val="en-US"/>
              </w:rPr>
            </w:pPr>
            <w:r w:rsidRPr="00D81A97">
              <w:rPr>
                <w:lang w:val="en-US"/>
              </w:rPr>
              <w:t>24</w:t>
            </w:r>
          </w:p>
        </w:tc>
      </w:tr>
      <w:tr w:rsidR="00F4522D" w:rsidRPr="00D81A97" w14:paraId="54C45887" w14:textId="77777777" w:rsidTr="00192FA8">
        <w:trPr>
          <w:trHeight w:val="233"/>
        </w:trPr>
        <w:tc>
          <w:tcPr>
            <w:tcW w:w="0" w:type="auto"/>
            <w:tcBorders>
              <w:top w:val="single" w:sz="4" w:space="0" w:color="auto"/>
              <w:left w:val="single" w:sz="4" w:space="0" w:color="auto"/>
              <w:bottom w:val="single" w:sz="4" w:space="0" w:color="auto"/>
              <w:right w:val="single" w:sz="4" w:space="0" w:color="auto"/>
            </w:tcBorders>
            <w:hideMark/>
          </w:tcPr>
          <w:p w14:paraId="6E2BECE2" w14:textId="77777777" w:rsidR="00D81A97" w:rsidRPr="00D81A97" w:rsidRDefault="00D81A97" w:rsidP="00D81A97">
            <w:pPr>
              <w:rPr>
                <w:b/>
                <w:bCs/>
                <w:lang w:val="en-US"/>
              </w:rPr>
            </w:pPr>
            <w:r w:rsidRPr="00D81A97">
              <w:rPr>
                <w:b/>
                <w:bCs/>
                <w:lang w:val="en-US"/>
              </w:rPr>
              <w:t>Costo</w:t>
            </w:r>
          </w:p>
        </w:tc>
        <w:tc>
          <w:tcPr>
            <w:tcW w:w="0" w:type="auto"/>
            <w:tcBorders>
              <w:top w:val="single" w:sz="4" w:space="0" w:color="auto"/>
              <w:left w:val="single" w:sz="4" w:space="0" w:color="auto"/>
              <w:bottom w:val="single" w:sz="4" w:space="0" w:color="auto"/>
              <w:right w:val="single" w:sz="4" w:space="0" w:color="auto"/>
            </w:tcBorders>
            <w:hideMark/>
          </w:tcPr>
          <w:p w14:paraId="262B9D3A" w14:textId="77777777" w:rsidR="00D81A97" w:rsidRPr="00D81A97" w:rsidRDefault="00D81A97" w:rsidP="00D81A97">
            <w:pPr>
              <w:rPr>
                <w:lang w:val="en-US"/>
              </w:rPr>
            </w:pPr>
            <w:r w:rsidRPr="00D81A97">
              <w:rPr>
                <w:lang w:val="en-US"/>
              </w:rPr>
              <w:t>3</w:t>
            </w:r>
          </w:p>
        </w:tc>
        <w:tc>
          <w:tcPr>
            <w:tcW w:w="0" w:type="auto"/>
            <w:tcBorders>
              <w:top w:val="single" w:sz="4" w:space="0" w:color="auto"/>
              <w:left w:val="single" w:sz="4" w:space="0" w:color="auto"/>
              <w:bottom w:val="single" w:sz="4" w:space="0" w:color="auto"/>
              <w:right w:val="single" w:sz="4" w:space="0" w:color="auto"/>
            </w:tcBorders>
            <w:hideMark/>
          </w:tcPr>
          <w:p w14:paraId="723B8F1C" w14:textId="77777777" w:rsidR="00D81A97" w:rsidRPr="00D81A97" w:rsidRDefault="00D81A97" w:rsidP="00D81A97">
            <w:pPr>
              <w:rPr>
                <w:lang w:val="en-US"/>
              </w:rPr>
            </w:pPr>
            <w:r w:rsidRPr="00D81A97">
              <w:rPr>
                <w:lang w:val="en-US"/>
              </w:rPr>
              <w:t>6</w:t>
            </w:r>
          </w:p>
        </w:tc>
        <w:tc>
          <w:tcPr>
            <w:tcW w:w="0" w:type="auto"/>
            <w:tcBorders>
              <w:top w:val="single" w:sz="4" w:space="0" w:color="auto"/>
              <w:left w:val="single" w:sz="4" w:space="0" w:color="auto"/>
              <w:bottom w:val="single" w:sz="4" w:space="0" w:color="auto"/>
              <w:right w:val="single" w:sz="4" w:space="0" w:color="auto"/>
            </w:tcBorders>
            <w:hideMark/>
          </w:tcPr>
          <w:p w14:paraId="71EE2B97" w14:textId="77777777" w:rsidR="00D81A97" w:rsidRPr="00D81A97" w:rsidRDefault="00D81A97" w:rsidP="00D81A97">
            <w:pPr>
              <w:rPr>
                <w:lang w:val="en-US"/>
              </w:rPr>
            </w:pPr>
            <w:r w:rsidRPr="00D81A97">
              <w:rPr>
                <w:lang w:val="en-US"/>
              </w:rPr>
              <w:t>-18</w:t>
            </w:r>
          </w:p>
        </w:tc>
        <w:tc>
          <w:tcPr>
            <w:tcW w:w="0" w:type="auto"/>
            <w:tcBorders>
              <w:top w:val="single" w:sz="4" w:space="0" w:color="auto"/>
              <w:left w:val="single" w:sz="4" w:space="0" w:color="auto"/>
              <w:bottom w:val="single" w:sz="4" w:space="0" w:color="auto"/>
              <w:right w:val="single" w:sz="4" w:space="0" w:color="auto"/>
            </w:tcBorders>
            <w:hideMark/>
          </w:tcPr>
          <w:p w14:paraId="590B3AF6"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1EE1D9FE" w14:textId="77777777" w:rsidR="00D81A97" w:rsidRPr="00D81A97" w:rsidRDefault="00D81A97" w:rsidP="00D81A97">
            <w:pPr>
              <w:rPr>
                <w:lang w:val="en-US"/>
              </w:rPr>
            </w:pPr>
            <w:r w:rsidRPr="00D81A97">
              <w:rPr>
                <w:lang w:val="en-US"/>
              </w:rPr>
              <w:t>-30</w:t>
            </w:r>
          </w:p>
        </w:tc>
        <w:tc>
          <w:tcPr>
            <w:tcW w:w="0" w:type="auto"/>
            <w:tcBorders>
              <w:top w:val="single" w:sz="4" w:space="0" w:color="auto"/>
              <w:left w:val="single" w:sz="4" w:space="0" w:color="auto"/>
              <w:bottom w:val="single" w:sz="4" w:space="0" w:color="auto"/>
              <w:right w:val="single" w:sz="4" w:space="0" w:color="auto"/>
            </w:tcBorders>
            <w:hideMark/>
          </w:tcPr>
          <w:p w14:paraId="5974AAF5" w14:textId="77777777" w:rsidR="00D81A97" w:rsidRPr="00D81A97" w:rsidRDefault="00D81A97" w:rsidP="00D81A97">
            <w:pPr>
              <w:rPr>
                <w:lang w:val="en-US"/>
              </w:rPr>
            </w:pPr>
            <w:r w:rsidRPr="00D81A97">
              <w:rPr>
                <w:lang w:val="en-US"/>
              </w:rPr>
              <w:t>4</w:t>
            </w:r>
          </w:p>
        </w:tc>
        <w:tc>
          <w:tcPr>
            <w:tcW w:w="0" w:type="auto"/>
            <w:tcBorders>
              <w:top w:val="single" w:sz="4" w:space="0" w:color="auto"/>
              <w:left w:val="single" w:sz="4" w:space="0" w:color="auto"/>
              <w:bottom w:val="single" w:sz="4" w:space="0" w:color="auto"/>
              <w:right w:val="single" w:sz="4" w:space="0" w:color="auto"/>
            </w:tcBorders>
            <w:hideMark/>
          </w:tcPr>
          <w:p w14:paraId="6BCF4FFE" w14:textId="77777777" w:rsidR="00D81A97" w:rsidRPr="00D81A97" w:rsidRDefault="00D81A97" w:rsidP="00D81A97">
            <w:pPr>
              <w:rPr>
                <w:lang w:val="en-US"/>
              </w:rPr>
            </w:pPr>
            <w:r w:rsidRPr="00D81A97">
              <w:rPr>
                <w:lang w:val="en-US"/>
              </w:rPr>
              <w:t>-12</w:t>
            </w:r>
          </w:p>
        </w:tc>
        <w:tc>
          <w:tcPr>
            <w:tcW w:w="0" w:type="auto"/>
            <w:tcBorders>
              <w:top w:val="single" w:sz="4" w:space="0" w:color="auto"/>
              <w:left w:val="single" w:sz="4" w:space="0" w:color="auto"/>
              <w:bottom w:val="single" w:sz="4" w:space="0" w:color="auto"/>
              <w:right w:val="single" w:sz="4" w:space="0" w:color="auto"/>
            </w:tcBorders>
            <w:hideMark/>
          </w:tcPr>
          <w:p w14:paraId="0B3CBF0F"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347A58A0" w14:textId="77777777" w:rsidR="00D81A97" w:rsidRPr="00D81A97" w:rsidRDefault="00D81A97" w:rsidP="00D81A97">
            <w:pPr>
              <w:rPr>
                <w:lang w:val="en-US"/>
              </w:rPr>
            </w:pPr>
            <w:r w:rsidRPr="00D81A97">
              <w:rPr>
                <w:lang w:val="en-US"/>
              </w:rPr>
              <w:t>-6</w:t>
            </w:r>
          </w:p>
        </w:tc>
        <w:tc>
          <w:tcPr>
            <w:tcW w:w="0" w:type="auto"/>
            <w:tcBorders>
              <w:top w:val="single" w:sz="4" w:space="0" w:color="auto"/>
              <w:left w:val="single" w:sz="4" w:space="0" w:color="auto"/>
              <w:bottom w:val="single" w:sz="4" w:space="0" w:color="auto"/>
              <w:right w:val="single" w:sz="4" w:space="0" w:color="auto"/>
            </w:tcBorders>
            <w:hideMark/>
          </w:tcPr>
          <w:p w14:paraId="54A6B21D" w14:textId="77777777" w:rsidR="00D81A97" w:rsidRPr="00D81A97" w:rsidRDefault="00D81A97" w:rsidP="00D81A97">
            <w:pPr>
              <w:rPr>
                <w:lang w:val="en-US"/>
              </w:rPr>
            </w:pPr>
            <w:r w:rsidRPr="00D81A97">
              <w:rPr>
                <w:lang w:val="en-US"/>
              </w:rPr>
              <w:t>6</w:t>
            </w:r>
          </w:p>
        </w:tc>
        <w:tc>
          <w:tcPr>
            <w:tcW w:w="958" w:type="dxa"/>
            <w:tcBorders>
              <w:top w:val="single" w:sz="4" w:space="0" w:color="auto"/>
              <w:left w:val="single" w:sz="4" w:space="0" w:color="auto"/>
              <w:bottom w:val="single" w:sz="4" w:space="0" w:color="auto"/>
              <w:right w:val="single" w:sz="4" w:space="0" w:color="auto"/>
            </w:tcBorders>
            <w:hideMark/>
          </w:tcPr>
          <w:p w14:paraId="1A0BE106" w14:textId="77777777" w:rsidR="00D81A97" w:rsidRPr="00D81A97" w:rsidRDefault="00D81A97" w:rsidP="00D81A97">
            <w:pPr>
              <w:rPr>
                <w:lang w:val="en-US"/>
              </w:rPr>
            </w:pPr>
            <w:r w:rsidRPr="00D81A97">
              <w:rPr>
                <w:lang w:val="en-US"/>
              </w:rPr>
              <w:t>-18</w:t>
            </w:r>
          </w:p>
        </w:tc>
      </w:tr>
      <w:tr w:rsidR="00F4522D" w:rsidRPr="00D81A97" w14:paraId="27562F2E" w14:textId="77777777" w:rsidTr="00192FA8">
        <w:trPr>
          <w:trHeight w:val="478"/>
        </w:trPr>
        <w:tc>
          <w:tcPr>
            <w:tcW w:w="0" w:type="auto"/>
            <w:tcBorders>
              <w:top w:val="single" w:sz="4" w:space="0" w:color="auto"/>
              <w:left w:val="single" w:sz="4" w:space="0" w:color="auto"/>
              <w:bottom w:val="single" w:sz="4" w:space="0" w:color="auto"/>
              <w:right w:val="single" w:sz="4" w:space="0" w:color="auto"/>
            </w:tcBorders>
            <w:hideMark/>
          </w:tcPr>
          <w:p w14:paraId="0B851979" w14:textId="77777777" w:rsidR="00D81A97" w:rsidRPr="00D81A97" w:rsidRDefault="00D81A97" w:rsidP="00D81A97">
            <w:pPr>
              <w:rPr>
                <w:b/>
                <w:bCs/>
                <w:lang w:val="en-US"/>
              </w:rPr>
            </w:pPr>
            <w:proofErr w:type="spellStart"/>
            <w:r w:rsidRPr="00D81A97">
              <w:rPr>
                <w:b/>
                <w:bCs/>
                <w:lang w:val="en-US"/>
              </w:rPr>
              <w:t>Escalabilidad</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0C2EF60D" w14:textId="77777777" w:rsidR="00D81A97" w:rsidRPr="00D81A97" w:rsidRDefault="00D81A97" w:rsidP="00D81A97">
            <w:pPr>
              <w:rPr>
                <w:lang w:val="en-US"/>
              </w:rPr>
            </w:pPr>
            <w:r w:rsidRPr="00D81A97">
              <w:rPr>
                <w:lang w:val="en-US"/>
              </w:rPr>
              <w:t>4</w:t>
            </w:r>
          </w:p>
        </w:tc>
        <w:tc>
          <w:tcPr>
            <w:tcW w:w="0" w:type="auto"/>
            <w:tcBorders>
              <w:top w:val="single" w:sz="4" w:space="0" w:color="auto"/>
              <w:left w:val="single" w:sz="4" w:space="0" w:color="auto"/>
              <w:bottom w:val="single" w:sz="4" w:space="0" w:color="auto"/>
              <w:right w:val="single" w:sz="4" w:space="0" w:color="auto"/>
            </w:tcBorders>
            <w:hideMark/>
          </w:tcPr>
          <w:p w14:paraId="00A201F4" w14:textId="77777777" w:rsidR="00D81A97" w:rsidRPr="00D81A97" w:rsidRDefault="00D81A97" w:rsidP="00D81A97">
            <w:pPr>
              <w:rPr>
                <w:lang w:val="en-US"/>
              </w:rPr>
            </w:pPr>
            <w:r w:rsidRPr="00D81A97">
              <w:rPr>
                <w:lang w:val="en-US"/>
              </w:rPr>
              <w:t>8</w:t>
            </w:r>
          </w:p>
        </w:tc>
        <w:tc>
          <w:tcPr>
            <w:tcW w:w="0" w:type="auto"/>
            <w:tcBorders>
              <w:top w:val="single" w:sz="4" w:space="0" w:color="auto"/>
              <w:left w:val="single" w:sz="4" w:space="0" w:color="auto"/>
              <w:bottom w:val="single" w:sz="4" w:space="0" w:color="auto"/>
              <w:right w:val="single" w:sz="4" w:space="0" w:color="auto"/>
            </w:tcBorders>
            <w:hideMark/>
          </w:tcPr>
          <w:p w14:paraId="6231AE14" w14:textId="77777777" w:rsidR="00D81A97" w:rsidRPr="00D81A97" w:rsidRDefault="00D81A97" w:rsidP="00D81A97">
            <w:pPr>
              <w:rPr>
                <w:lang w:val="en-US"/>
              </w:rPr>
            </w:pPr>
            <w:r w:rsidRPr="00D81A97">
              <w:rPr>
                <w:lang w:val="en-US"/>
              </w:rPr>
              <w:t>32</w:t>
            </w:r>
          </w:p>
        </w:tc>
        <w:tc>
          <w:tcPr>
            <w:tcW w:w="0" w:type="auto"/>
            <w:tcBorders>
              <w:top w:val="single" w:sz="4" w:space="0" w:color="auto"/>
              <w:left w:val="single" w:sz="4" w:space="0" w:color="auto"/>
              <w:bottom w:val="single" w:sz="4" w:space="0" w:color="auto"/>
              <w:right w:val="single" w:sz="4" w:space="0" w:color="auto"/>
            </w:tcBorders>
            <w:hideMark/>
          </w:tcPr>
          <w:p w14:paraId="26F01733" w14:textId="77777777" w:rsidR="00D81A97" w:rsidRPr="00D81A97" w:rsidRDefault="00D81A97" w:rsidP="00D81A97">
            <w:pPr>
              <w:rPr>
                <w:lang w:val="en-US"/>
              </w:rPr>
            </w:pPr>
            <w:r w:rsidRPr="00D81A97">
              <w:rPr>
                <w:lang w:val="en-US"/>
              </w:rPr>
              <w:t>8</w:t>
            </w:r>
          </w:p>
        </w:tc>
        <w:tc>
          <w:tcPr>
            <w:tcW w:w="0" w:type="auto"/>
            <w:tcBorders>
              <w:top w:val="single" w:sz="4" w:space="0" w:color="auto"/>
              <w:left w:val="single" w:sz="4" w:space="0" w:color="auto"/>
              <w:bottom w:val="single" w:sz="4" w:space="0" w:color="auto"/>
              <w:right w:val="single" w:sz="4" w:space="0" w:color="auto"/>
            </w:tcBorders>
            <w:hideMark/>
          </w:tcPr>
          <w:p w14:paraId="63B6CDFA" w14:textId="77777777" w:rsidR="00D81A97" w:rsidRPr="00D81A97" w:rsidRDefault="00D81A97" w:rsidP="00D81A97">
            <w:pPr>
              <w:rPr>
                <w:lang w:val="en-US"/>
              </w:rPr>
            </w:pPr>
            <w:r w:rsidRPr="00D81A97">
              <w:rPr>
                <w:lang w:val="en-US"/>
              </w:rPr>
              <w:t>24</w:t>
            </w:r>
          </w:p>
        </w:tc>
        <w:tc>
          <w:tcPr>
            <w:tcW w:w="0" w:type="auto"/>
            <w:tcBorders>
              <w:top w:val="single" w:sz="4" w:space="0" w:color="auto"/>
              <w:left w:val="single" w:sz="4" w:space="0" w:color="auto"/>
              <w:bottom w:val="single" w:sz="4" w:space="0" w:color="auto"/>
              <w:right w:val="single" w:sz="4" w:space="0" w:color="auto"/>
            </w:tcBorders>
            <w:hideMark/>
          </w:tcPr>
          <w:p w14:paraId="7708D07A" w14:textId="77777777" w:rsidR="00D81A97" w:rsidRPr="00D81A97" w:rsidRDefault="00D81A97" w:rsidP="00D81A97">
            <w:pPr>
              <w:rPr>
                <w:lang w:val="en-US"/>
              </w:rPr>
            </w:pPr>
            <w:r w:rsidRPr="00D81A97">
              <w:rPr>
                <w:lang w:val="en-US"/>
              </w:rPr>
              <w:t>8</w:t>
            </w:r>
          </w:p>
        </w:tc>
        <w:tc>
          <w:tcPr>
            <w:tcW w:w="0" w:type="auto"/>
            <w:tcBorders>
              <w:top w:val="single" w:sz="4" w:space="0" w:color="auto"/>
              <w:left w:val="single" w:sz="4" w:space="0" w:color="auto"/>
              <w:bottom w:val="single" w:sz="4" w:space="0" w:color="auto"/>
              <w:right w:val="single" w:sz="4" w:space="0" w:color="auto"/>
            </w:tcBorders>
            <w:hideMark/>
          </w:tcPr>
          <w:p w14:paraId="2832BE4D" w14:textId="77777777" w:rsidR="00D81A97" w:rsidRPr="00D81A97" w:rsidRDefault="00D81A97" w:rsidP="00D81A97">
            <w:pPr>
              <w:rPr>
                <w:lang w:val="en-US"/>
              </w:rPr>
            </w:pPr>
            <w:r w:rsidRPr="00D81A97">
              <w:rPr>
                <w:lang w:val="en-US"/>
              </w:rPr>
              <w:t>32</w:t>
            </w:r>
          </w:p>
        </w:tc>
        <w:tc>
          <w:tcPr>
            <w:tcW w:w="0" w:type="auto"/>
            <w:tcBorders>
              <w:top w:val="single" w:sz="4" w:space="0" w:color="auto"/>
              <w:left w:val="single" w:sz="4" w:space="0" w:color="auto"/>
              <w:bottom w:val="single" w:sz="4" w:space="0" w:color="auto"/>
              <w:right w:val="single" w:sz="4" w:space="0" w:color="auto"/>
            </w:tcBorders>
            <w:hideMark/>
          </w:tcPr>
          <w:p w14:paraId="3DBB4BB1" w14:textId="77777777" w:rsidR="00D81A97" w:rsidRPr="00D81A97" w:rsidRDefault="00D81A97" w:rsidP="00D81A97">
            <w:pPr>
              <w:rPr>
                <w:lang w:val="en-US"/>
              </w:rPr>
            </w:pPr>
            <w:r w:rsidRPr="00D81A97">
              <w:rPr>
                <w:lang w:val="en-US"/>
              </w:rPr>
              <w:t>10</w:t>
            </w:r>
          </w:p>
        </w:tc>
        <w:tc>
          <w:tcPr>
            <w:tcW w:w="0" w:type="auto"/>
            <w:tcBorders>
              <w:top w:val="single" w:sz="4" w:space="0" w:color="auto"/>
              <w:left w:val="single" w:sz="4" w:space="0" w:color="auto"/>
              <w:bottom w:val="single" w:sz="4" w:space="0" w:color="auto"/>
              <w:right w:val="single" w:sz="4" w:space="0" w:color="auto"/>
            </w:tcBorders>
            <w:hideMark/>
          </w:tcPr>
          <w:p w14:paraId="55539639" w14:textId="77777777" w:rsidR="00D81A97" w:rsidRPr="00D81A97" w:rsidRDefault="00D81A97" w:rsidP="00D81A97">
            <w:pPr>
              <w:rPr>
                <w:lang w:val="en-US"/>
              </w:rPr>
            </w:pPr>
            <w:r w:rsidRPr="00D81A97">
              <w:rPr>
                <w:lang w:val="en-US"/>
              </w:rPr>
              <w:t>40</w:t>
            </w:r>
          </w:p>
        </w:tc>
        <w:tc>
          <w:tcPr>
            <w:tcW w:w="0" w:type="auto"/>
            <w:tcBorders>
              <w:top w:val="single" w:sz="4" w:space="0" w:color="auto"/>
              <w:left w:val="single" w:sz="4" w:space="0" w:color="auto"/>
              <w:bottom w:val="single" w:sz="4" w:space="0" w:color="auto"/>
              <w:right w:val="single" w:sz="4" w:space="0" w:color="auto"/>
            </w:tcBorders>
            <w:hideMark/>
          </w:tcPr>
          <w:p w14:paraId="02B6E925" w14:textId="77777777" w:rsidR="00D81A97" w:rsidRPr="00D81A97" w:rsidRDefault="00D81A97" w:rsidP="00D81A97">
            <w:pPr>
              <w:rPr>
                <w:lang w:val="en-US"/>
              </w:rPr>
            </w:pPr>
            <w:r w:rsidRPr="00D81A97">
              <w:rPr>
                <w:lang w:val="en-US"/>
              </w:rPr>
              <w:t>8</w:t>
            </w:r>
          </w:p>
        </w:tc>
        <w:tc>
          <w:tcPr>
            <w:tcW w:w="958" w:type="dxa"/>
            <w:tcBorders>
              <w:top w:val="single" w:sz="4" w:space="0" w:color="auto"/>
              <w:left w:val="single" w:sz="4" w:space="0" w:color="auto"/>
              <w:bottom w:val="single" w:sz="4" w:space="0" w:color="auto"/>
              <w:right w:val="single" w:sz="4" w:space="0" w:color="auto"/>
            </w:tcBorders>
            <w:hideMark/>
          </w:tcPr>
          <w:p w14:paraId="3E1ADB27" w14:textId="77777777" w:rsidR="00D81A97" w:rsidRPr="00D81A97" w:rsidRDefault="00D81A97" w:rsidP="00D81A97">
            <w:pPr>
              <w:rPr>
                <w:lang w:val="en-US"/>
              </w:rPr>
            </w:pPr>
            <w:r w:rsidRPr="00D81A97">
              <w:rPr>
                <w:lang w:val="en-US"/>
              </w:rPr>
              <w:t>32</w:t>
            </w:r>
          </w:p>
        </w:tc>
      </w:tr>
      <w:tr w:rsidR="00F4522D" w:rsidRPr="00D81A97" w14:paraId="138E18F3" w14:textId="77777777" w:rsidTr="00192FA8">
        <w:trPr>
          <w:trHeight w:val="935"/>
        </w:trPr>
        <w:tc>
          <w:tcPr>
            <w:tcW w:w="0" w:type="auto"/>
            <w:tcBorders>
              <w:top w:val="single" w:sz="4" w:space="0" w:color="auto"/>
              <w:left w:val="single" w:sz="4" w:space="0" w:color="auto"/>
              <w:bottom w:val="single" w:sz="4" w:space="0" w:color="auto"/>
              <w:right w:val="single" w:sz="4" w:space="0" w:color="auto"/>
            </w:tcBorders>
            <w:hideMark/>
          </w:tcPr>
          <w:p w14:paraId="305CB12F" w14:textId="77777777" w:rsidR="00D81A97" w:rsidRPr="00D81A97" w:rsidRDefault="00D81A97" w:rsidP="00D81A97">
            <w:pPr>
              <w:rPr>
                <w:b/>
                <w:bCs/>
                <w:lang w:val="en-US"/>
              </w:rPr>
            </w:pPr>
            <w:proofErr w:type="spellStart"/>
            <w:r w:rsidRPr="00D81A97">
              <w:rPr>
                <w:b/>
                <w:bCs/>
                <w:lang w:val="en-US"/>
              </w:rPr>
              <w:lastRenderedPageBreak/>
              <w:t>Ponderado</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F0617C3" w14:textId="77777777" w:rsidR="00D81A97" w:rsidRPr="00D81A97" w:rsidRDefault="00D81A97" w:rsidP="00D81A97">
            <w:pPr>
              <w:rPr>
                <w:lang w:val="en-US"/>
              </w:rPr>
            </w:pPr>
            <w:r w:rsidRPr="00D81A97">
              <w:rPr>
                <w:lang w:val="en-US"/>
              </w:rPr>
              <w:t>28 (Suma de Po)</w:t>
            </w:r>
          </w:p>
        </w:tc>
        <w:tc>
          <w:tcPr>
            <w:tcW w:w="0" w:type="auto"/>
            <w:tcBorders>
              <w:top w:val="single" w:sz="4" w:space="0" w:color="auto"/>
              <w:left w:val="single" w:sz="4" w:space="0" w:color="auto"/>
              <w:bottom w:val="single" w:sz="4" w:space="0" w:color="auto"/>
              <w:right w:val="single" w:sz="4" w:space="0" w:color="auto"/>
            </w:tcBorders>
          </w:tcPr>
          <w:p w14:paraId="57CA7CD0" w14:textId="77777777" w:rsidR="00D81A97" w:rsidRPr="00D81A97" w:rsidRDefault="00D81A97" w:rsidP="00D81A97">
            <w:pPr>
              <w:rPr>
                <w:lang w:val="en-US"/>
              </w:rPr>
            </w:pPr>
          </w:p>
        </w:tc>
        <w:tc>
          <w:tcPr>
            <w:tcW w:w="0" w:type="auto"/>
            <w:tcBorders>
              <w:top w:val="single" w:sz="4" w:space="0" w:color="auto"/>
              <w:left w:val="single" w:sz="4" w:space="0" w:color="auto"/>
              <w:bottom w:val="single" w:sz="4" w:space="0" w:color="auto"/>
              <w:right w:val="single" w:sz="4" w:space="0" w:color="auto"/>
            </w:tcBorders>
            <w:hideMark/>
          </w:tcPr>
          <w:p w14:paraId="0E2323D6" w14:textId="77777777" w:rsidR="00D81A97" w:rsidRPr="00D81A97" w:rsidRDefault="00D81A97" w:rsidP="00D81A97">
            <w:pPr>
              <w:rPr>
                <w:lang w:val="en-US"/>
              </w:rPr>
            </w:pPr>
            <w:r w:rsidRPr="00D81A97">
              <w:rPr>
                <w:lang w:val="en-US"/>
              </w:rPr>
              <w:t>204</w:t>
            </w:r>
          </w:p>
        </w:tc>
        <w:tc>
          <w:tcPr>
            <w:tcW w:w="0" w:type="auto"/>
            <w:tcBorders>
              <w:top w:val="single" w:sz="4" w:space="0" w:color="auto"/>
              <w:left w:val="single" w:sz="4" w:space="0" w:color="auto"/>
              <w:bottom w:val="single" w:sz="4" w:space="0" w:color="auto"/>
              <w:right w:val="single" w:sz="4" w:space="0" w:color="auto"/>
            </w:tcBorders>
          </w:tcPr>
          <w:p w14:paraId="75228E46" w14:textId="77777777" w:rsidR="00D81A97" w:rsidRPr="00D81A97" w:rsidRDefault="00D81A97" w:rsidP="00D81A97">
            <w:pPr>
              <w:rPr>
                <w:lang w:val="en-US"/>
              </w:rPr>
            </w:pPr>
          </w:p>
        </w:tc>
        <w:tc>
          <w:tcPr>
            <w:tcW w:w="0" w:type="auto"/>
            <w:tcBorders>
              <w:top w:val="single" w:sz="4" w:space="0" w:color="auto"/>
              <w:left w:val="single" w:sz="4" w:space="0" w:color="auto"/>
              <w:bottom w:val="single" w:sz="4" w:space="0" w:color="auto"/>
              <w:right w:val="single" w:sz="4" w:space="0" w:color="auto"/>
            </w:tcBorders>
            <w:hideMark/>
          </w:tcPr>
          <w:p w14:paraId="49B902D9" w14:textId="77777777" w:rsidR="00D81A97" w:rsidRPr="00D81A97" w:rsidRDefault="00D81A97" w:rsidP="00D81A97">
            <w:pPr>
              <w:rPr>
                <w:lang w:val="en-US"/>
              </w:rPr>
            </w:pPr>
            <w:r w:rsidRPr="00D81A97">
              <w:rPr>
                <w:lang w:val="en-US"/>
              </w:rPr>
              <w:t>180</w:t>
            </w:r>
          </w:p>
        </w:tc>
        <w:tc>
          <w:tcPr>
            <w:tcW w:w="0" w:type="auto"/>
            <w:tcBorders>
              <w:top w:val="single" w:sz="4" w:space="0" w:color="auto"/>
              <w:left w:val="single" w:sz="4" w:space="0" w:color="auto"/>
              <w:bottom w:val="single" w:sz="4" w:space="0" w:color="auto"/>
              <w:right w:val="single" w:sz="4" w:space="0" w:color="auto"/>
            </w:tcBorders>
          </w:tcPr>
          <w:p w14:paraId="59AF1C91" w14:textId="77777777" w:rsidR="00D81A97" w:rsidRPr="00D81A97" w:rsidRDefault="00D81A97" w:rsidP="00D81A97">
            <w:pPr>
              <w:rPr>
                <w:lang w:val="en-US"/>
              </w:rPr>
            </w:pPr>
          </w:p>
        </w:tc>
        <w:tc>
          <w:tcPr>
            <w:tcW w:w="0" w:type="auto"/>
            <w:tcBorders>
              <w:top w:val="single" w:sz="4" w:space="0" w:color="auto"/>
              <w:left w:val="single" w:sz="4" w:space="0" w:color="auto"/>
              <w:bottom w:val="single" w:sz="4" w:space="0" w:color="auto"/>
              <w:right w:val="single" w:sz="4" w:space="0" w:color="auto"/>
            </w:tcBorders>
            <w:hideMark/>
          </w:tcPr>
          <w:p w14:paraId="2DE7C96F" w14:textId="77777777" w:rsidR="00D81A97" w:rsidRPr="00D81A97" w:rsidRDefault="00D81A97" w:rsidP="00D81A97">
            <w:pPr>
              <w:rPr>
                <w:lang w:val="en-US"/>
              </w:rPr>
            </w:pPr>
            <w:r w:rsidRPr="00D81A97">
              <w:rPr>
                <w:lang w:val="en-US"/>
              </w:rPr>
              <w:t>170</w:t>
            </w:r>
          </w:p>
        </w:tc>
        <w:tc>
          <w:tcPr>
            <w:tcW w:w="0" w:type="auto"/>
            <w:tcBorders>
              <w:top w:val="single" w:sz="4" w:space="0" w:color="auto"/>
              <w:left w:val="single" w:sz="4" w:space="0" w:color="auto"/>
              <w:bottom w:val="single" w:sz="4" w:space="0" w:color="auto"/>
              <w:right w:val="single" w:sz="4" w:space="0" w:color="auto"/>
            </w:tcBorders>
          </w:tcPr>
          <w:p w14:paraId="30276A3D" w14:textId="77777777" w:rsidR="00D81A97" w:rsidRPr="00D81A97" w:rsidRDefault="00D81A97" w:rsidP="00D81A97">
            <w:pPr>
              <w:rPr>
                <w:lang w:val="en-US"/>
              </w:rPr>
            </w:pPr>
          </w:p>
        </w:tc>
        <w:tc>
          <w:tcPr>
            <w:tcW w:w="0" w:type="auto"/>
            <w:tcBorders>
              <w:top w:val="single" w:sz="4" w:space="0" w:color="auto"/>
              <w:left w:val="single" w:sz="4" w:space="0" w:color="auto"/>
              <w:bottom w:val="single" w:sz="4" w:space="0" w:color="auto"/>
              <w:right w:val="single" w:sz="4" w:space="0" w:color="auto"/>
            </w:tcBorders>
            <w:hideMark/>
          </w:tcPr>
          <w:p w14:paraId="73236180" w14:textId="77777777" w:rsidR="00D81A97" w:rsidRPr="00D81A97" w:rsidRDefault="00D81A97" w:rsidP="00D81A97">
            <w:pPr>
              <w:rPr>
                <w:b/>
                <w:bCs/>
                <w:lang w:val="en-US"/>
              </w:rPr>
            </w:pPr>
            <w:r w:rsidRPr="00D81A97">
              <w:rPr>
                <w:b/>
                <w:bCs/>
                <w:lang w:val="en-US"/>
              </w:rPr>
              <w:t>228</w:t>
            </w:r>
          </w:p>
        </w:tc>
        <w:tc>
          <w:tcPr>
            <w:tcW w:w="0" w:type="auto"/>
            <w:tcBorders>
              <w:top w:val="single" w:sz="4" w:space="0" w:color="auto"/>
              <w:left w:val="single" w:sz="4" w:space="0" w:color="auto"/>
              <w:bottom w:val="single" w:sz="4" w:space="0" w:color="auto"/>
              <w:right w:val="single" w:sz="4" w:space="0" w:color="auto"/>
            </w:tcBorders>
          </w:tcPr>
          <w:p w14:paraId="2F60664F" w14:textId="77777777" w:rsidR="00D81A97" w:rsidRPr="00D81A97" w:rsidRDefault="00D81A97" w:rsidP="00D81A97">
            <w:pPr>
              <w:rPr>
                <w:lang w:val="en-US"/>
              </w:rPr>
            </w:pPr>
          </w:p>
        </w:tc>
        <w:tc>
          <w:tcPr>
            <w:tcW w:w="958" w:type="dxa"/>
            <w:tcBorders>
              <w:top w:val="single" w:sz="4" w:space="0" w:color="auto"/>
              <w:left w:val="single" w:sz="4" w:space="0" w:color="auto"/>
              <w:bottom w:val="single" w:sz="4" w:space="0" w:color="auto"/>
              <w:right w:val="single" w:sz="4" w:space="0" w:color="auto"/>
            </w:tcBorders>
            <w:hideMark/>
          </w:tcPr>
          <w:p w14:paraId="2041B373" w14:textId="77777777" w:rsidR="00D81A97" w:rsidRPr="00D81A97" w:rsidRDefault="00D81A97" w:rsidP="00D81A97">
            <w:pPr>
              <w:rPr>
                <w:lang w:val="en-US"/>
              </w:rPr>
            </w:pPr>
            <w:r w:rsidRPr="00D81A97">
              <w:rPr>
                <w:lang w:val="en-US"/>
              </w:rPr>
              <w:t>176</w:t>
            </w:r>
          </w:p>
        </w:tc>
      </w:tr>
    </w:tbl>
    <w:p w14:paraId="4D5FD168" w14:textId="77777777" w:rsidR="00D81A97" w:rsidRPr="00D81A97" w:rsidRDefault="00D81A97" w:rsidP="00D81A97">
      <w:pPr>
        <w:rPr>
          <w:b/>
          <w:bCs/>
          <w:lang w:val="es-PA"/>
        </w:rPr>
      </w:pPr>
    </w:p>
    <w:p w14:paraId="6FF16649" w14:textId="77777777" w:rsidR="00D81A97" w:rsidRPr="00D81A97" w:rsidRDefault="00D81A97" w:rsidP="00D81A97">
      <w:pPr>
        <w:rPr>
          <w:lang w:val="es-PA"/>
        </w:rPr>
      </w:pPr>
      <w:r w:rsidRPr="00D81A97">
        <w:rPr>
          <w:b/>
          <w:bCs/>
          <w:lang w:val="es-PA"/>
        </w:rPr>
        <w:t>Justificación</w:t>
      </w:r>
      <w:r w:rsidRPr="00D81A97">
        <w:rPr>
          <w:lang w:val="es-PA"/>
        </w:rPr>
        <w:t>:</w:t>
      </w:r>
    </w:p>
    <w:tbl>
      <w:tblPr>
        <w:tblStyle w:val="Tablaconcuadrcula"/>
        <w:tblW w:w="5000" w:type="pct"/>
        <w:tblLook w:val="04A0" w:firstRow="1" w:lastRow="0" w:firstColumn="1" w:lastColumn="0" w:noHBand="0" w:noVBand="1"/>
      </w:tblPr>
      <w:tblGrid>
        <w:gridCol w:w="1495"/>
        <w:gridCol w:w="1395"/>
        <w:gridCol w:w="1862"/>
        <w:gridCol w:w="1740"/>
        <w:gridCol w:w="1712"/>
        <w:gridCol w:w="1860"/>
      </w:tblGrid>
      <w:tr w:rsidR="00D81A97" w:rsidRPr="00D81A97" w14:paraId="661E3D6F" w14:textId="77777777" w:rsidTr="00A21362">
        <w:tc>
          <w:tcPr>
            <w:tcW w:w="558" w:type="pct"/>
            <w:tcBorders>
              <w:top w:val="single" w:sz="4" w:space="0" w:color="auto"/>
              <w:left w:val="single" w:sz="4" w:space="0" w:color="auto"/>
              <w:bottom w:val="single" w:sz="4" w:space="0" w:color="auto"/>
              <w:right w:val="single" w:sz="4" w:space="0" w:color="auto"/>
            </w:tcBorders>
            <w:shd w:val="clear" w:color="auto" w:fill="DDDECE"/>
            <w:hideMark/>
          </w:tcPr>
          <w:p w14:paraId="1AEDE0C1" w14:textId="77777777" w:rsidR="00D81A97" w:rsidRPr="00D81A97" w:rsidRDefault="00D81A97" w:rsidP="00D81A97">
            <w:pPr>
              <w:rPr>
                <w:b/>
                <w:bCs/>
                <w:lang w:val="en-US"/>
              </w:rPr>
            </w:pPr>
            <w:proofErr w:type="spellStart"/>
            <w:r w:rsidRPr="00D81A97">
              <w:rPr>
                <w:b/>
                <w:bCs/>
                <w:lang w:val="en-US"/>
              </w:rPr>
              <w:t>Criterio</w:t>
            </w:r>
            <w:proofErr w:type="spellEnd"/>
          </w:p>
        </w:tc>
        <w:tc>
          <w:tcPr>
            <w:tcW w:w="683" w:type="pct"/>
            <w:tcBorders>
              <w:top w:val="single" w:sz="4" w:space="0" w:color="auto"/>
              <w:left w:val="single" w:sz="4" w:space="0" w:color="auto"/>
              <w:bottom w:val="single" w:sz="4" w:space="0" w:color="auto"/>
              <w:right w:val="single" w:sz="4" w:space="0" w:color="auto"/>
            </w:tcBorders>
            <w:shd w:val="clear" w:color="auto" w:fill="DDDECE"/>
            <w:hideMark/>
          </w:tcPr>
          <w:p w14:paraId="32D404AF" w14:textId="77777777" w:rsidR="00D81A97" w:rsidRPr="00D81A97" w:rsidRDefault="00D81A97" w:rsidP="00D81A97">
            <w:pPr>
              <w:rPr>
                <w:b/>
                <w:bCs/>
                <w:lang w:val="en-US"/>
              </w:rPr>
            </w:pPr>
            <w:proofErr w:type="spellStart"/>
            <w:r w:rsidRPr="00D81A97">
              <w:rPr>
                <w:b/>
                <w:bCs/>
                <w:lang w:val="en-US"/>
              </w:rPr>
              <w:t>Lucidchart</w:t>
            </w:r>
            <w:proofErr w:type="spellEnd"/>
          </w:p>
        </w:tc>
        <w:tc>
          <w:tcPr>
            <w:tcW w:w="974" w:type="pct"/>
            <w:tcBorders>
              <w:top w:val="single" w:sz="4" w:space="0" w:color="auto"/>
              <w:left w:val="single" w:sz="4" w:space="0" w:color="auto"/>
              <w:bottom w:val="single" w:sz="4" w:space="0" w:color="auto"/>
              <w:right w:val="single" w:sz="4" w:space="0" w:color="auto"/>
            </w:tcBorders>
            <w:shd w:val="clear" w:color="auto" w:fill="DDDECE"/>
            <w:hideMark/>
          </w:tcPr>
          <w:p w14:paraId="0AC48CBD" w14:textId="77777777" w:rsidR="00D81A97" w:rsidRPr="00D81A97" w:rsidRDefault="00D81A97" w:rsidP="00D81A97">
            <w:pPr>
              <w:rPr>
                <w:b/>
                <w:bCs/>
                <w:lang w:val="en-US"/>
              </w:rPr>
            </w:pPr>
            <w:r w:rsidRPr="00D81A97">
              <w:rPr>
                <w:b/>
                <w:bCs/>
                <w:lang w:val="en-US"/>
              </w:rPr>
              <w:t>Draw.io (diagrams.net)</w:t>
            </w:r>
          </w:p>
        </w:tc>
        <w:tc>
          <w:tcPr>
            <w:tcW w:w="906" w:type="pct"/>
            <w:tcBorders>
              <w:top w:val="single" w:sz="4" w:space="0" w:color="auto"/>
              <w:left w:val="single" w:sz="4" w:space="0" w:color="auto"/>
              <w:bottom w:val="single" w:sz="4" w:space="0" w:color="auto"/>
              <w:right w:val="single" w:sz="4" w:space="0" w:color="auto"/>
            </w:tcBorders>
            <w:shd w:val="clear" w:color="auto" w:fill="DDDECE"/>
            <w:hideMark/>
          </w:tcPr>
          <w:p w14:paraId="3157D600" w14:textId="77777777" w:rsidR="00D81A97" w:rsidRPr="00D81A97" w:rsidRDefault="00D81A97" w:rsidP="00D81A97">
            <w:pPr>
              <w:rPr>
                <w:b/>
                <w:bCs/>
                <w:lang w:val="en-US"/>
              </w:rPr>
            </w:pPr>
            <w:r w:rsidRPr="00D81A97">
              <w:rPr>
                <w:b/>
                <w:bCs/>
                <w:lang w:val="en-US"/>
              </w:rPr>
              <w:t>MS Visio</w:t>
            </w:r>
          </w:p>
        </w:tc>
        <w:tc>
          <w:tcPr>
            <w:tcW w:w="906" w:type="pct"/>
            <w:tcBorders>
              <w:top w:val="single" w:sz="4" w:space="0" w:color="auto"/>
              <w:left w:val="single" w:sz="4" w:space="0" w:color="auto"/>
              <w:bottom w:val="single" w:sz="4" w:space="0" w:color="auto"/>
              <w:right w:val="single" w:sz="4" w:space="0" w:color="auto"/>
            </w:tcBorders>
            <w:shd w:val="clear" w:color="auto" w:fill="DDDECE"/>
            <w:hideMark/>
          </w:tcPr>
          <w:p w14:paraId="11B97F57" w14:textId="77777777" w:rsidR="00D81A97" w:rsidRPr="00D81A97" w:rsidRDefault="00D81A97" w:rsidP="00D81A97">
            <w:pPr>
              <w:rPr>
                <w:b/>
                <w:bCs/>
                <w:lang w:val="en-US"/>
              </w:rPr>
            </w:pPr>
            <w:proofErr w:type="spellStart"/>
            <w:r w:rsidRPr="00D81A97">
              <w:rPr>
                <w:b/>
                <w:bCs/>
                <w:lang w:val="en-US"/>
              </w:rPr>
              <w:t>PlantUML</w:t>
            </w:r>
            <w:proofErr w:type="spellEnd"/>
          </w:p>
        </w:tc>
        <w:tc>
          <w:tcPr>
            <w:tcW w:w="974" w:type="pct"/>
            <w:tcBorders>
              <w:top w:val="single" w:sz="4" w:space="0" w:color="auto"/>
              <w:left w:val="single" w:sz="4" w:space="0" w:color="auto"/>
              <w:bottom w:val="single" w:sz="4" w:space="0" w:color="auto"/>
              <w:right w:val="single" w:sz="4" w:space="0" w:color="auto"/>
            </w:tcBorders>
            <w:shd w:val="clear" w:color="auto" w:fill="DDDECE"/>
            <w:hideMark/>
          </w:tcPr>
          <w:p w14:paraId="1456EF12" w14:textId="77777777" w:rsidR="00D81A97" w:rsidRPr="00D81A97" w:rsidRDefault="00D81A97" w:rsidP="00D81A97">
            <w:pPr>
              <w:rPr>
                <w:b/>
                <w:bCs/>
                <w:lang w:val="en-US"/>
              </w:rPr>
            </w:pPr>
            <w:r w:rsidRPr="00D81A97">
              <w:rPr>
                <w:b/>
                <w:bCs/>
                <w:lang w:val="en-US"/>
              </w:rPr>
              <w:t>Miro</w:t>
            </w:r>
          </w:p>
        </w:tc>
      </w:tr>
      <w:tr w:rsidR="00D81A97" w:rsidRPr="00D81A97" w14:paraId="009FF134" w14:textId="77777777" w:rsidTr="00192FA8">
        <w:tc>
          <w:tcPr>
            <w:tcW w:w="558" w:type="pct"/>
            <w:tcBorders>
              <w:top w:val="single" w:sz="4" w:space="0" w:color="auto"/>
              <w:left w:val="single" w:sz="4" w:space="0" w:color="auto"/>
              <w:bottom w:val="single" w:sz="4" w:space="0" w:color="auto"/>
              <w:right w:val="single" w:sz="4" w:space="0" w:color="auto"/>
            </w:tcBorders>
            <w:hideMark/>
          </w:tcPr>
          <w:p w14:paraId="3127B87F" w14:textId="77777777" w:rsidR="00D81A97" w:rsidRPr="00D81A97" w:rsidRDefault="00D81A97" w:rsidP="00D81A97">
            <w:pPr>
              <w:rPr>
                <w:b/>
                <w:bCs/>
                <w:lang w:val="en-US"/>
              </w:rPr>
            </w:pPr>
            <w:proofErr w:type="spellStart"/>
            <w:r w:rsidRPr="00D81A97">
              <w:rPr>
                <w:b/>
                <w:bCs/>
                <w:lang w:val="en-US"/>
              </w:rPr>
              <w:t>Facilidad</w:t>
            </w:r>
            <w:proofErr w:type="spellEnd"/>
            <w:r w:rsidRPr="00D81A97">
              <w:rPr>
                <w:b/>
                <w:bCs/>
                <w:lang w:val="en-US"/>
              </w:rPr>
              <w:t xml:space="preserve"> de Uso</w:t>
            </w:r>
          </w:p>
        </w:tc>
        <w:tc>
          <w:tcPr>
            <w:tcW w:w="683" w:type="pct"/>
            <w:tcBorders>
              <w:top w:val="single" w:sz="4" w:space="0" w:color="auto"/>
              <w:left w:val="single" w:sz="4" w:space="0" w:color="auto"/>
              <w:bottom w:val="single" w:sz="4" w:space="0" w:color="auto"/>
              <w:right w:val="single" w:sz="4" w:space="0" w:color="auto"/>
            </w:tcBorders>
            <w:hideMark/>
          </w:tcPr>
          <w:p w14:paraId="5BDDAC90" w14:textId="77777777" w:rsidR="00D81A97" w:rsidRPr="00D81A97" w:rsidRDefault="00D81A97" w:rsidP="00943F9E">
            <w:pPr>
              <w:jc w:val="both"/>
              <w:rPr>
                <w:lang w:val="en-US"/>
              </w:rPr>
            </w:pPr>
            <w:r w:rsidRPr="00D81A97">
              <w:rPr>
                <w:lang w:val="en-US"/>
              </w:rPr>
              <w:t xml:space="preserve">Muy </w:t>
            </w:r>
            <w:proofErr w:type="spellStart"/>
            <w:r w:rsidRPr="00D81A97">
              <w:rPr>
                <w:lang w:val="en-US"/>
              </w:rPr>
              <w:t>fácil</w:t>
            </w:r>
            <w:proofErr w:type="spellEnd"/>
            <w:r w:rsidRPr="00D81A97">
              <w:rPr>
                <w:lang w:val="en-US"/>
              </w:rPr>
              <w:t xml:space="preserve"> e </w:t>
            </w:r>
            <w:proofErr w:type="spellStart"/>
            <w:r w:rsidRPr="00D81A97">
              <w:rPr>
                <w:lang w:val="en-US"/>
              </w:rPr>
              <w:t>intuitivo</w:t>
            </w:r>
            <w:proofErr w:type="spellEnd"/>
            <w:r w:rsidRPr="00D81A97">
              <w:rPr>
                <w:lang w:val="en-US"/>
              </w:rPr>
              <w:t>.</w:t>
            </w:r>
          </w:p>
        </w:tc>
        <w:tc>
          <w:tcPr>
            <w:tcW w:w="974" w:type="pct"/>
            <w:tcBorders>
              <w:top w:val="single" w:sz="4" w:space="0" w:color="auto"/>
              <w:left w:val="single" w:sz="4" w:space="0" w:color="auto"/>
              <w:bottom w:val="single" w:sz="4" w:space="0" w:color="auto"/>
              <w:right w:val="single" w:sz="4" w:space="0" w:color="auto"/>
            </w:tcBorders>
            <w:hideMark/>
          </w:tcPr>
          <w:p w14:paraId="6231F4A4" w14:textId="77777777" w:rsidR="00D81A97" w:rsidRPr="00D81A97" w:rsidRDefault="00D81A97" w:rsidP="00943F9E">
            <w:pPr>
              <w:jc w:val="both"/>
              <w:rPr>
                <w:lang w:val="es-PA"/>
              </w:rPr>
            </w:pPr>
            <w:r w:rsidRPr="00D81A97">
              <w:rPr>
                <w:lang w:val="es-PA"/>
              </w:rPr>
              <w:t>Muy intuitivo, sin curva de aprendizaje.</w:t>
            </w:r>
          </w:p>
        </w:tc>
        <w:tc>
          <w:tcPr>
            <w:tcW w:w="906" w:type="pct"/>
            <w:tcBorders>
              <w:top w:val="single" w:sz="4" w:space="0" w:color="auto"/>
              <w:left w:val="single" w:sz="4" w:space="0" w:color="auto"/>
              <w:bottom w:val="single" w:sz="4" w:space="0" w:color="auto"/>
              <w:right w:val="single" w:sz="4" w:space="0" w:color="auto"/>
            </w:tcBorders>
            <w:hideMark/>
          </w:tcPr>
          <w:p w14:paraId="318319BC" w14:textId="77777777" w:rsidR="00D81A97" w:rsidRPr="00D81A97" w:rsidRDefault="00D81A97" w:rsidP="00943F9E">
            <w:pPr>
              <w:jc w:val="both"/>
              <w:rPr>
                <w:lang w:val="es-PA"/>
              </w:rPr>
            </w:pPr>
            <w:r w:rsidRPr="00D81A97">
              <w:rPr>
                <w:lang w:val="es-PA"/>
              </w:rPr>
              <w:t>Interfaz más técnica, puede ser compleja.</w:t>
            </w:r>
          </w:p>
        </w:tc>
        <w:tc>
          <w:tcPr>
            <w:tcW w:w="906" w:type="pct"/>
            <w:tcBorders>
              <w:top w:val="single" w:sz="4" w:space="0" w:color="auto"/>
              <w:left w:val="single" w:sz="4" w:space="0" w:color="auto"/>
              <w:bottom w:val="single" w:sz="4" w:space="0" w:color="auto"/>
              <w:right w:val="single" w:sz="4" w:space="0" w:color="auto"/>
            </w:tcBorders>
            <w:hideMark/>
          </w:tcPr>
          <w:p w14:paraId="0D7F1931" w14:textId="77777777" w:rsidR="00D81A97" w:rsidRPr="00D81A97" w:rsidRDefault="00D81A97" w:rsidP="00943F9E">
            <w:pPr>
              <w:jc w:val="both"/>
              <w:rPr>
                <w:lang w:val="en-US"/>
              </w:rPr>
            </w:pPr>
            <w:proofErr w:type="spellStart"/>
            <w:r w:rsidRPr="00D81A97">
              <w:rPr>
                <w:lang w:val="en-US"/>
              </w:rPr>
              <w:t>Requiere</w:t>
            </w:r>
            <w:proofErr w:type="spellEnd"/>
            <w:r w:rsidRPr="00D81A97">
              <w:rPr>
                <w:lang w:val="en-US"/>
              </w:rPr>
              <w:t xml:space="preserve"> </w:t>
            </w:r>
            <w:proofErr w:type="spellStart"/>
            <w:r w:rsidRPr="00D81A97">
              <w:rPr>
                <w:lang w:val="en-US"/>
              </w:rPr>
              <w:t>conocimientos</w:t>
            </w:r>
            <w:proofErr w:type="spellEnd"/>
            <w:r w:rsidRPr="00D81A97">
              <w:rPr>
                <w:lang w:val="en-US"/>
              </w:rPr>
              <w:t xml:space="preserve"> </w:t>
            </w:r>
            <w:proofErr w:type="spellStart"/>
            <w:r w:rsidRPr="00D81A97">
              <w:rPr>
                <w:lang w:val="en-US"/>
              </w:rPr>
              <w:t>técnicos</w:t>
            </w:r>
            <w:proofErr w:type="spellEnd"/>
            <w:r w:rsidRPr="00D81A97">
              <w:rPr>
                <w:lang w:val="en-US"/>
              </w:rPr>
              <w:t xml:space="preserve"> (</w:t>
            </w:r>
            <w:proofErr w:type="spellStart"/>
            <w:r w:rsidRPr="00D81A97">
              <w:rPr>
                <w:lang w:val="en-US"/>
              </w:rPr>
              <w:t>código</w:t>
            </w:r>
            <w:proofErr w:type="spellEnd"/>
            <w:r w:rsidRPr="00D81A97">
              <w:rPr>
                <w:lang w:val="en-US"/>
              </w:rPr>
              <w:t>).</w:t>
            </w:r>
          </w:p>
        </w:tc>
        <w:tc>
          <w:tcPr>
            <w:tcW w:w="974" w:type="pct"/>
            <w:tcBorders>
              <w:top w:val="single" w:sz="4" w:space="0" w:color="auto"/>
              <w:left w:val="single" w:sz="4" w:space="0" w:color="auto"/>
              <w:bottom w:val="single" w:sz="4" w:space="0" w:color="auto"/>
              <w:right w:val="single" w:sz="4" w:space="0" w:color="auto"/>
            </w:tcBorders>
            <w:hideMark/>
          </w:tcPr>
          <w:p w14:paraId="5FF622BF" w14:textId="77777777" w:rsidR="00D81A97" w:rsidRPr="00D81A97" w:rsidRDefault="00D81A97" w:rsidP="00943F9E">
            <w:pPr>
              <w:jc w:val="both"/>
              <w:rPr>
                <w:lang w:val="en-US"/>
              </w:rPr>
            </w:pPr>
            <w:r w:rsidRPr="00D81A97">
              <w:rPr>
                <w:lang w:val="en-US"/>
              </w:rPr>
              <w:t xml:space="preserve">Muy visual e </w:t>
            </w:r>
            <w:proofErr w:type="spellStart"/>
            <w:r w:rsidRPr="00D81A97">
              <w:rPr>
                <w:lang w:val="en-US"/>
              </w:rPr>
              <w:t>intuitivo</w:t>
            </w:r>
            <w:proofErr w:type="spellEnd"/>
            <w:r w:rsidRPr="00D81A97">
              <w:rPr>
                <w:lang w:val="en-US"/>
              </w:rPr>
              <w:t>.</w:t>
            </w:r>
          </w:p>
        </w:tc>
      </w:tr>
      <w:tr w:rsidR="00D81A97" w:rsidRPr="00D81A97" w14:paraId="20849372" w14:textId="77777777" w:rsidTr="00192FA8">
        <w:tc>
          <w:tcPr>
            <w:tcW w:w="558" w:type="pct"/>
            <w:tcBorders>
              <w:top w:val="single" w:sz="4" w:space="0" w:color="auto"/>
              <w:left w:val="single" w:sz="4" w:space="0" w:color="auto"/>
              <w:bottom w:val="single" w:sz="4" w:space="0" w:color="auto"/>
              <w:right w:val="single" w:sz="4" w:space="0" w:color="auto"/>
            </w:tcBorders>
            <w:hideMark/>
          </w:tcPr>
          <w:p w14:paraId="12F4F604" w14:textId="77777777" w:rsidR="00D81A97" w:rsidRPr="00D81A97" w:rsidRDefault="00D81A97" w:rsidP="00D81A97">
            <w:pPr>
              <w:rPr>
                <w:b/>
                <w:bCs/>
                <w:lang w:val="en-US"/>
              </w:rPr>
            </w:pPr>
            <w:proofErr w:type="spellStart"/>
            <w:r w:rsidRPr="00D81A97">
              <w:rPr>
                <w:b/>
                <w:bCs/>
                <w:lang w:val="en-US"/>
              </w:rPr>
              <w:t>Colaboración</w:t>
            </w:r>
            <w:proofErr w:type="spellEnd"/>
          </w:p>
        </w:tc>
        <w:tc>
          <w:tcPr>
            <w:tcW w:w="683" w:type="pct"/>
            <w:tcBorders>
              <w:top w:val="single" w:sz="4" w:space="0" w:color="auto"/>
              <w:left w:val="single" w:sz="4" w:space="0" w:color="auto"/>
              <w:bottom w:val="single" w:sz="4" w:space="0" w:color="auto"/>
              <w:right w:val="single" w:sz="4" w:space="0" w:color="auto"/>
            </w:tcBorders>
            <w:hideMark/>
          </w:tcPr>
          <w:p w14:paraId="5A8EABAE" w14:textId="77777777" w:rsidR="00D81A97" w:rsidRPr="00D81A97" w:rsidRDefault="00D81A97" w:rsidP="00943F9E">
            <w:pPr>
              <w:jc w:val="both"/>
              <w:rPr>
                <w:lang w:val="es-PA"/>
              </w:rPr>
            </w:pPr>
            <w:r w:rsidRPr="00D81A97">
              <w:rPr>
                <w:lang w:val="es-PA"/>
              </w:rPr>
              <w:t>Colaboración en tiempo real con permisos detallados.</w:t>
            </w:r>
          </w:p>
        </w:tc>
        <w:tc>
          <w:tcPr>
            <w:tcW w:w="974" w:type="pct"/>
            <w:tcBorders>
              <w:top w:val="single" w:sz="4" w:space="0" w:color="auto"/>
              <w:left w:val="single" w:sz="4" w:space="0" w:color="auto"/>
              <w:bottom w:val="single" w:sz="4" w:space="0" w:color="auto"/>
              <w:right w:val="single" w:sz="4" w:space="0" w:color="auto"/>
            </w:tcBorders>
            <w:hideMark/>
          </w:tcPr>
          <w:p w14:paraId="2E5D0858" w14:textId="77777777" w:rsidR="00D81A97" w:rsidRPr="00D81A97" w:rsidRDefault="00D81A97" w:rsidP="00943F9E">
            <w:pPr>
              <w:jc w:val="both"/>
              <w:rPr>
                <w:lang w:val="es-PA"/>
              </w:rPr>
            </w:pPr>
            <w:r w:rsidRPr="00D81A97">
              <w:rPr>
                <w:lang w:val="es-PA"/>
              </w:rPr>
              <w:t>Permite edición en conjunto vía Google Drive o GitHub.</w:t>
            </w:r>
          </w:p>
        </w:tc>
        <w:tc>
          <w:tcPr>
            <w:tcW w:w="906" w:type="pct"/>
            <w:tcBorders>
              <w:top w:val="single" w:sz="4" w:space="0" w:color="auto"/>
              <w:left w:val="single" w:sz="4" w:space="0" w:color="auto"/>
              <w:bottom w:val="single" w:sz="4" w:space="0" w:color="auto"/>
              <w:right w:val="single" w:sz="4" w:space="0" w:color="auto"/>
            </w:tcBorders>
            <w:hideMark/>
          </w:tcPr>
          <w:p w14:paraId="4215D6C2" w14:textId="77777777" w:rsidR="00D81A97" w:rsidRPr="00D81A97" w:rsidRDefault="00D81A97" w:rsidP="00943F9E">
            <w:pPr>
              <w:jc w:val="both"/>
              <w:rPr>
                <w:lang w:val="es-PA"/>
              </w:rPr>
            </w:pPr>
            <w:r w:rsidRPr="00D81A97">
              <w:rPr>
                <w:lang w:val="es-PA"/>
              </w:rPr>
              <w:t>Limitada en comparación con herramientas web.</w:t>
            </w:r>
          </w:p>
        </w:tc>
        <w:tc>
          <w:tcPr>
            <w:tcW w:w="906" w:type="pct"/>
            <w:tcBorders>
              <w:top w:val="single" w:sz="4" w:space="0" w:color="auto"/>
              <w:left w:val="single" w:sz="4" w:space="0" w:color="auto"/>
              <w:bottom w:val="single" w:sz="4" w:space="0" w:color="auto"/>
              <w:right w:val="single" w:sz="4" w:space="0" w:color="auto"/>
            </w:tcBorders>
            <w:hideMark/>
          </w:tcPr>
          <w:p w14:paraId="5ADCB28E" w14:textId="77777777" w:rsidR="00D81A97" w:rsidRPr="00D81A97" w:rsidRDefault="00D81A97" w:rsidP="00943F9E">
            <w:pPr>
              <w:jc w:val="both"/>
              <w:rPr>
                <w:lang w:val="es-PA"/>
              </w:rPr>
            </w:pPr>
            <w:r w:rsidRPr="00D81A97">
              <w:rPr>
                <w:lang w:val="es-PA"/>
              </w:rPr>
              <w:t>A través de repositorios Git.</w:t>
            </w:r>
          </w:p>
        </w:tc>
        <w:tc>
          <w:tcPr>
            <w:tcW w:w="974" w:type="pct"/>
            <w:tcBorders>
              <w:top w:val="single" w:sz="4" w:space="0" w:color="auto"/>
              <w:left w:val="single" w:sz="4" w:space="0" w:color="auto"/>
              <w:bottom w:val="single" w:sz="4" w:space="0" w:color="auto"/>
              <w:right w:val="single" w:sz="4" w:space="0" w:color="auto"/>
            </w:tcBorders>
            <w:hideMark/>
          </w:tcPr>
          <w:p w14:paraId="5FBAE8DF" w14:textId="77777777" w:rsidR="00D81A97" w:rsidRPr="00D81A97" w:rsidRDefault="00D81A97" w:rsidP="00943F9E">
            <w:pPr>
              <w:jc w:val="both"/>
              <w:rPr>
                <w:lang w:val="en-US"/>
              </w:rPr>
            </w:pPr>
            <w:proofErr w:type="spellStart"/>
            <w:r w:rsidRPr="00D81A97">
              <w:rPr>
                <w:lang w:val="en-US"/>
              </w:rPr>
              <w:t>Excelente</w:t>
            </w:r>
            <w:proofErr w:type="spellEnd"/>
            <w:r w:rsidRPr="00D81A97">
              <w:rPr>
                <w:lang w:val="en-US"/>
              </w:rPr>
              <w:t xml:space="preserve"> para </w:t>
            </w:r>
            <w:proofErr w:type="spellStart"/>
            <w:r w:rsidRPr="00D81A97">
              <w:rPr>
                <w:lang w:val="en-US"/>
              </w:rPr>
              <w:t>equipos</w:t>
            </w:r>
            <w:proofErr w:type="spellEnd"/>
            <w:r w:rsidRPr="00D81A97">
              <w:rPr>
                <w:lang w:val="en-US"/>
              </w:rPr>
              <w:t xml:space="preserve"> </w:t>
            </w:r>
            <w:proofErr w:type="spellStart"/>
            <w:r w:rsidRPr="00D81A97">
              <w:rPr>
                <w:lang w:val="en-US"/>
              </w:rPr>
              <w:t>creativos</w:t>
            </w:r>
            <w:proofErr w:type="spellEnd"/>
            <w:r w:rsidRPr="00D81A97">
              <w:rPr>
                <w:lang w:val="en-US"/>
              </w:rPr>
              <w:t>.</w:t>
            </w:r>
          </w:p>
        </w:tc>
      </w:tr>
      <w:tr w:rsidR="00D81A97" w:rsidRPr="00D81A97" w14:paraId="7EF0DC69" w14:textId="77777777" w:rsidTr="00192FA8">
        <w:tc>
          <w:tcPr>
            <w:tcW w:w="558" w:type="pct"/>
            <w:tcBorders>
              <w:top w:val="single" w:sz="4" w:space="0" w:color="auto"/>
              <w:left w:val="single" w:sz="4" w:space="0" w:color="auto"/>
              <w:bottom w:val="single" w:sz="4" w:space="0" w:color="auto"/>
              <w:right w:val="single" w:sz="4" w:space="0" w:color="auto"/>
            </w:tcBorders>
            <w:hideMark/>
          </w:tcPr>
          <w:p w14:paraId="19194D7D" w14:textId="77777777" w:rsidR="00D81A97" w:rsidRPr="00D81A97" w:rsidRDefault="00D81A97" w:rsidP="00D81A97">
            <w:pPr>
              <w:rPr>
                <w:b/>
                <w:bCs/>
                <w:lang w:val="en-US"/>
              </w:rPr>
            </w:pPr>
            <w:proofErr w:type="spellStart"/>
            <w:r w:rsidRPr="00D81A97">
              <w:rPr>
                <w:b/>
                <w:bCs/>
                <w:lang w:val="en-US"/>
              </w:rPr>
              <w:t>Integración</w:t>
            </w:r>
            <w:proofErr w:type="spellEnd"/>
          </w:p>
        </w:tc>
        <w:tc>
          <w:tcPr>
            <w:tcW w:w="683" w:type="pct"/>
            <w:tcBorders>
              <w:top w:val="single" w:sz="4" w:space="0" w:color="auto"/>
              <w:left w:val="single" w:sz="4" w:space="0" w:color="auto"/>
              <w:bottom w:val="single" w:sz="4" w:space="0" w:color="auto"/>
              <w:right w:val="single" w:sz="4" w:space="0" w:color="auto"/>
            </w:tcBorders>
            <w:hideMark/>
          </w:tcPr>
          <w:p w14:paraId="7ABE7C6A" w14:textId="77777777" w:rsidR="00D81A97" w:rsidRPr="00D81A97" w:rsidRDefault="00D81A97" w:rsidP="00943F9E">
            <w:pPr>
              <w:jc w:val="both"/>
              <w:rPr>
                <w:lang w:val="en-US"/>
              </w:rPr>
            </w:pPr>
            <w:r w:rsidRPr="00D81A97">
              <w:rPr>
                <w:lang w:val="en-US"/>
              </w:rPr>
              <w:t>Buena con Google Drive, Slack, Confluence.</w:t>
            </w:r>
          </w:p>
        </w:tc>
        <w:tc>
          <w:tcPr>
            <w:tcW w:w="974" w:type="pct"/>
            <w:tcBorders>
              <w:top w:val="single" w:sz="4" w:space="0" w:color="auto"/>
              <w:left w:val="single" w:sz="4" w:space="0" w:color="auto"/>
              <w:bottom w:val="single" w:sz="4" w:space="0" w:color="auto"/>
              <w:right w:val="single" w:sz="4" w:space="0" w:color="auto"/>
            </w:tcBorders>
            <w:hideMark/>
          </w:tcPr>
          <w:p w14:paraId="78B7DDB3" w14:textId="77777777" w:rsidR="00D81A97" w:rsidRPr="00D81A97" w:rsidRDefault="00D81A97" w:rsidP="00943F9E">
            <w:pPr>
              <w:jc w:val="both"/>
              <w:rPr>
                <w:lang w:val="en-US"/>
              </w:rPr>
            </w:pPr>
            <w:r w:rsidRPr="00D81A97">
              <w:rPr>
                <w:lang w:val="en-US"/>
              </w:rPr>
              <w:t xml:space="preserve">Compatible con </w:t>
            </w:r>
            <w:proofErr w:type="spellStart"/>
            <w:r w:rsidRPr="00D81A97">
              <w:rPr>
                <w:lang w:val="en-US"/>
              </w:rPr>
              <w:t>plataformas</w:t>
            </w:r>
            <w:proofErr w:type="spellEnd"/>
            <w:r w:rsidRPr="00D81A97">
              <w:rPr>
                <w:lang w:val="en-US"/>
              </w:rPr>
              <w:t xml:space="preserve"> </w:t>
            </w:r>
            <w:proofErr w:type="spellStart"/>
            <w:r w:rsidRPr="00D81A97">
              <w:rPr>
                <w:lang w:val="en-US"/>
              </w:rPr>
              <w:t>comunes</w:t>
            </w:r>
            <w:proofErr w:type="spellEnd"/>
            <w:r w:rsidRPr="00D81A97">
              <w:rPr>
                <w:lang w:val="en-US"/>
              </w:rPr>
              <w:t>.</w:t>
            </w:r>
          </w:p>
        </w:tc>
        <w:tc>
          <w:tcPr>
            <w:tcW w:w="906" w:type="pct"/>
            <w:tcBorders>
              <w:top w:val="single" w:sz="4" w:space="0" w:color="auto"/>
              <w:left w:val="single" w:sz="4" w:space="0" w:color="auto"/>
              <w:bottom w:val="single" w:sz="4" w:space="0" w:color="auto"/>
              <w:right w:val="single" w:sz="4" w:space="0" w:color="auto"/>
            </w:tcBorders>
            <w:hideMark/>
          </w:tcPr>
          <w:p w14:paraId="40C10B25" w14:textId="77777777" w:rsidR="00D81A97" w:rsidRPr="00D81A97" w:rsidRDefault="00D81A97" w:rsidP="00943F9E">
            <w:pPr>
              <w:jc w:val="both"/>
              <w:rPr>
                <w:lang w:val="en-US"/>
              </w:rPr>
            </w:pPr>
            <w:proofErr w:type="spellStart"/>
            <w:r w:rsidRPr="00D81A97">
              <w:rPr>
                <w:lang w:val="en-US"/>
              </w:rPr>
              <w:t>Funciona</w:t>
            </w:r>
            <w:proofErr w:type="spellEnd"/>
            <w:r w:rsidRPr="00D81A97">
              <w:rPr>
                <w:lang w:val="en-US"/>
              </w:rPr>
              <w:t xml:space="preserve"> bien con Microsoft 365.</w:t>
            </w:r>
          </w:p>
        </w:tc>
        <w:tc>
          <w:tcPr>
            <w:tcW w:w="906" w:type="pct"/>
            <w:tcBorders>
              <w:top w:val="single" w:sz="4" w:space="0" w:color="auto"/>
              <w:left w:val="single" w:sz="4" w:space="0" w:color="auto"/>
              <w:bottom w:val="single" w:sz="4" w:space="0" w:color="auto"/>
              <w:right w:val="single" w:sz="4" w:space="0" w:color="auto"/>
            </w:tcBorders>
            <w:hideMark/>
          </w:tcPr>
          <w:p w14:paraId="48D572AB" w14:textId="77777777" w:rsidR="00D81A97" w:rsidRPr="00D81A97" w:rsidRDefault="00D81A97" w:rsidP="00943F9E">
            <w:pPr>
              <w:jc w:val="both"/>
              <w:rPr>
                <w:lang w:val="es-PA"/>
              </w:rPr>
            </w:pPr>
            <w:r w:rsidRPr="00D81A97">
              <w:rPr>
                <w:lang w:val="es-PA"/>
              </w:rPr>
              <w:t>Excelente con herramientas de CI/CD y documentación.</w:t>
            </w:r>
          </w:p>
        </w:tc>
        <w:tc>
          <w:tcPr>
            <w:tcW w:w="974" w:type="pct"/>
            <w:tcBorders>
              <w:top w:val="single" w:sz="4" w:space="0" w:color="auto"/>
              <w:left w:val="single" w:sz="4" w:space="0" w:color="auto"/>
              <w:bottom w:val="single" w:sz="4" w:space="0" w:color="auto"/>
              <w:right w:val="single" w:sz="4" w:space="0" w:color="auto"/>
            </w:tcBorders>
            <w:hideMark/>
          </w:tcPr>
          <w:p w14:paraId="3F9CD6FF" w14:textId="77777777" w:rsidR="00D81A97" w:rsidRPr="00D81A97" w:rsidRDefault="00D81A97" w:rsidP="00943F9E">
            <w:pPr>
              <w:jc w:val="both"/>
              <w:rPr>
                <w:lang w:val="en-US"/>
              </w:rPr>
            </w:pPr>
            <w:proofErr w:type="spellStart"/>
            <w:r w:rsidRPr="00D81A97">
              <w:rPr>
                <w:lang w:val="en-US"/>
              </w:rPr>
              <w:t>Múltiples</w:t>
            </w:r>
            <w:proofErr w:type="spellEnd"/>
            <w:r w:rsidRPr="00D81A97">
              <w:rPr>
                <w:lang w:val="en-US"/>
              </w:rPr>
              <w:t xml:space="preserve"> plugins </w:t>
            </w:r>
            <w:proofErr w:type="spellStart"/>
            <w:r w:rsidRPr="00D81A97">
              <w:rPr>
                <w:lang w:val="en-US"/>
              </w:rPr>
              <w:t>disponibles</w:t>
            </w:r>
            <w:proofErr w:type="spellEnd"/>
            <w:r w:rsidRPr="00D81A97">
              <w:rPr>
                <w:lang w:val="en-US"/>
              </w:rPr>
              <w:t>.</w:t>
            </w:r>
          </w:p>
        </w:tc>
      </w:tr>
      <w:tr w:rsidR="00D81A97" w:rsidRPr="00D81A97" w14:paraId="6A701E59" w14:textId="77777777" w:rsidTr="00192FA8">
        <w:tc>
          <w:tcPr>
            <w:tcW w:w="558" w:type="pct"/>
            <w:tcBorders>
              <w:top w:val="single" w:sz="4" w:space="0" w:color="auto"/>
              <w:left w:val="single" w:sz="4" w:space="0" w:color="auto"/>
              <w:bottom w:val="single" w:sz="4" w:space="0" w:color="auto"/>
              <w:right w:val="single" w:sz="4" w:space="0" w:color="auto"/>
            </w:tcBorders>
            <w:hideMark/>
          </w:tcPr>
          <w:p w14:paraId="794497EF" w14:textId="77777777" w:rsidR="00D81A97" w:rsidRPr="00D81A97" w:rsidRDefault="00D81A97" w:rsidP="00D81A97">
            <w:pPr>
              <w:rPr>
                <w:b/>
                <w:bCs/>
                <w:lang w:val="en-US"/>
              </w:rPr>
            </w:pPr>
            <w:proofErr w:type="spellStart"/>
            <w:r w:rsidRPr="00D81A97">
              <w:rPr>
                <w:b/>
                <w:bCs/>
                <w:lang w:val="en-US"/>
              </w:rPr>
              <w:t>Trazabilidad</w:t>
            </w:r>
            <w:proofErr w:type="spellEnd"/>
          </w:p>
        </w:tc>
        <w:tc>
          <w:tcPr>
            <w:tcW w:w="683" w:type="pct"/>
            <w:tcBorders>
              <w:top w:val="single" w:sz="4" w:space="0" w:color="auto"/>
              <w:left w:val="single" w:sz="4" w:space="0" w:color="auto"/>
              <w:bottom w:val="single" w:sz="4" w:space="0" w:color="auto"/>
              <w:right w:val="single" w:sz="4" w:space="0" w:color="auto"/>
            </w:tcBorders>
            <w:hideMark/>
          </w:tcPr>
          <w:p w14:paraId="5785AC53" w14:textId="77777777" w:rsidR="00D81A97" w:rsidRPr="00D81A97" w:rsidRDefault="00D81A97" w:rsidP="00943F9E">
            <w:pPr>
              <w:jc w:val="both"/>
              <w:rPr>
                <w:lang w:val="en-US"/>
              </w:rPr>
            </w:pPr>
            <w:r w:rsidRPr="00D81A97">
              <w:rPr>
                <w:lang w:val="en-US"/>
              </w:rPr>
              <w:t>Limitada.</w:t>
            </w:r>
          </w:p>
        </w:tc>
        <w:tc>
          <w:tcPr>
            <w:tcW w:w="974" w:type="pct"/>
            <w:tcBorders>
              <w:top w:val="single" w:sz="4" w:space="0" w:color="auto"/>
              <w:left w:val="single" w:sz="4" w:space="0" w:color="auto"/>
              <w:bottom w:val="single" w:sz="4" w:space="0" w:color="auto"/>
              <w:right w:val="single" w:sz="4" w:space="0" w:color="auto"/>
            </w:tcBorders>
            <w:hideMark/>
          </w:tcPr>
          <w:p w14:paraId="3E30D9C6" w14:textId="77777777" w:rsidR="00D81A97" w:rsidRPr="00D81A97" w:rsidRDefault="00D81A97" w:rsidP="00943F9E">
            <w:pPr>
              <w:jc w:val="both"/>
              <w:rPr>
                <w:lang w:val="en-US"/>
              </w:rPr>
            </w:pPr>
            <w:r w:rsidRPr="00D81A97">
              <w:rPr>
                <w:lang w:val="en-US"/>
              </w:rPr>
              <w:t xml:space="preserve">Muy </w:t>
            </w:r>
            <w:proofErr w:type="spellStart"/>
            <w:r w:rsidRPr="00D81A97">
              <w:rPr>
                <w:lang w:val="en-US"/>
              </w:rPr>
              <w:t>básica</w:t>
            </w:r>
            <w:proofErr w:type="spellEnd"/>
            <w:r w:rsidRPr="00D81A97">
              <w:rPr>
                <w:lang w:val="en-US"/>
              </w:rPr>
              <w:t>.</w:t>
            </w:r>
          </w:p>
        </w:tc>
        <w:tc>
          <w:tcPr>
            <w:tcW w:w="906" w:type="pct"/>
            <w:tcBorders>
              <w:top w:val="single" w:sz="4" w:space="0" w:color="auto"/>
              <w:left w:val="single" w:sz="4" w:space="0" w:color="auto"/>
              <w:bottom w:val="single" w:sz="4" w:space="0" w:color="auto"/>
              <w:right w:val="single" w:sz="4" w:space="0" w:color="auto"/>
            </w:tcBorders>
            <w:hideMark/>
          </w:tcPr>
          <w:p w14:paraId="731F50CD" w14:textId="77777777" w:rsidR="00D81A97" w:rsidRPr="00D81A97" w:rsidRDefault="00D81A97" w:rsidP="00943F9E">
            <w:pPr>
              <w:jc w:val="both"/>
              <w:rPr>
                <w:lang w:val="en-US"/>
              </w:rPr>
            </w:pPr>
            <w:r w:rsidRPr="00D81A97">
              <w:rPr>
                <w:lang w:val="en-US"/>
              </w:rPr>
              <w:t xml:space="preserve">No </w:t>
            </w:r>
            <w:proofErr w:type="spellStart"/>
            <w:r w:rsidRPr="00D81A97">
              <w:rPr>
                <w:lang w:val="en-US"/>
              </w:rPr>
              <w:t>especializada</w:t>
            </w:r>
            <w:proofErr w:type="spellEnd"/>
            <w:r w:rsidRPr="00D81A97">
              <w:rPr>
                <w:lang w:val="en-US"/>
              </w:rPr>
              <w:t>.</w:t>
            </w:r>
          </w:p>
        </w:tc>
        <w:tc>
          <w:tcPr>
            <w:tcW w:w="906" w:type="pct"/>
            <w:tcBorders>
              <w:top w:val="single" w:sz="4" w:space="0" w:color="auto"/>
              <w:left w:val="single" w:sz="4" w:space="0" w:color="auto"/>
              <w:bottom w:val="single" w:sz="4" w:space="0" w:color="auto"/>
              <w:right w:val="single" w:sz="4" w:space="0" w:color="auto"/>
            </w:tcBorders>
            <w:hideMark/>
          </w:tcPr>
          <w:p w14:paraId="136BBA71" w14:textId="77777777" w:rsidR="00D81A97" w:rsidRPr="00D81A97" w:rsidRDefault="00D81A97" w:rsidP="00943F9E">
            <w:pPr>
              <w:jc w:val="both"/>
              <w:rPr>
                <w:lang w:val="es-PA"/>
              </w:rPr>
            </w:pPr>
            <w:r w:rsidRPr="00D81A97">
              <w:rPr>
                <w:lang w:val="es-PA"/>
              </w:rPr>
              <w:t>Alta, al estar basado en texto.</w:t>
            </w:r>
          </w:p>
        </w:tc>
        <w:tc>
          <w:tcPr>
            <w:tcW w:w="974" w:type="pct"/>
            <w:tcBorders>
              <w:top w:val="single" w:sz="4" w:space="0" w:color="auto"/>
              <w:left w:val="single" w:sz="4" w:space="0" w:color="auto"/>
              <w:bottom w:val="single" w:sz="4" w:space="0" w:color="auto"/>
              <w:right w:val="single" w:sz="4" w:space="0" w:color="auto"/>
            </w:tcBorders>
            <w:hideMark/>
          </w:tcPr>
          <w:p w14:paraId="26DC3F2B" w14:textId="77777777" w:rsidR="00D81A97" w:rsidRPr="00D81A97" w:rsidRDefault="00D81A97" w:rsidP="00943F9E">
            <w:pPr>
              <w:jc w:val="both"/>
              <w:rPr>
                <w:lang w:val="en-US"/>
              </w:rPr>
            </w:pPr>
            <w:r w:rsidRPr="00D81A97">
              <w:rPr>
                <w:lang w:val="en-US"/>
              </w:rPr>
              <w:t xml:space="preserve">Limitada para </w:t>
            </w:r>
            <w:proofErr w:type="spellStart"/>
            <w:r w:rsidRPr="00D81A97">
              <w:rPr>
                <w:lang w:val="en-US"/>
              </w:rPr>
              <w:t>uso</w:t>
            </w:r>
            <w:proofErr w:type="spellEnd"/>
            <w:r w:rsidRPr="00D81A97">
              <w:rPr>
                <w:lang w:val="en-US"/>
              </w:rPr>
              <w:t xml:space="preserve"> </w:t>
            </w:r>
            <w:proofErr w:type="spellStart"/>
            <w:r w:rsidRPr="00D81A97">
              <w:rPr>
                <w:lang w:val="en-US"/>
              </w:rPr>
              <w:t>técnico</w:t>
            </w:r>
            <w:proofErr w:type="spellEnd"/>
            <w:r w:rsidRPr="00D81A97">
              <w:rPr>
                <w:lang w:val="en-US"/>
              </w:rPr>
              <w:t>.</w:t>
            </w:r>
          </w:p>
        </w:tc>
      </w:tr>
      <w:tr w:rsidR="00D81A97" w:rsidRPr="00D81A97" w14:paraId="4A502C9E" w14:textId="77777777" w:rsidTr="00192FA8">
        <w:tc>
          <w:tcPr>
            <w:tcW w:w="558" w:type="pct"/>
            <w:tcBorders>
              <w:top w:val="single" w:sz="4" w:space="0" w:color="auto"/>
              <w:left w:val="single" w:sz="4" w:space="0" w:color="auto"/>
              <w:bottom w:val="single" w:sz="4" w:space="0" w:color="auto"/>
              <w:right w:val="single" w:sz="4" w:space="0" w:color="auto"/>
            </w:tcBorders>
            <w:hideMark/>
          </w:tcPr>
          <w:p w14:paraId="6A493258" w14:textId="77777777" w:rsidR="00D81A97" w:rsidRPr="00D81A97" w:rsidRDefault="00D81A97" w:rsidP="00D81A97">
            <w:pPr>
              <w:rPr>
                <w:b/>
                <w:bCs/>
                <w:lang w:val="en-US"/>
              </w:rPr>
            </w:pPr>
            <w:r w:rsidRPr="00D81A97">
              <w:rPr>
                <w:b/>
                <w:bCs/>
                <w:lang w:val="en-US"/>
              </w:rPr>
              <w:t xml:space="preserve">Control de </w:t>
            </w:r>
            <w:proofErr w:type="spellStart"/>
            <w:r w:rsidRPr="00D81A97">
              <w:rPr>
                <w:b/>
                <w:bCs/>
                <w:lang w:val="en-US"/>
              </w:rPr>
              <w:t>Versiones</w:t>
            </w:r>
            <w:proofErr w:type="spellEnd"/>
          </w:p>
        </w:tc>
        <w:tc>
          <w:tcPr>
            <w:tcW w:w="683" w:type="pct"/>
            <w:tcBorders>
              <w:top w:val="single" w:sz="4" w:space="0" w:color="auto"/>
              <w:left w:val="single" w:sz="4" w:space="0" w:color="auto"/>
              <w:bottom w:val="single" w:sz="4" w:space="0" w:color="auto"/>
              <w:right w:val="single" w:sz="4" w:space="0" w:color="auto"/>
            </w:tcBorders>
            <w:hideMark/>
          </w:tcPr>
          <w:p w14:paraId="151D3708" w14:textId="77777777" w:rsidR="00D81A97" w:rsidRPr="00D81A97" w:rsidRDefault="00D81A97" w:rsidP="00943F9E">
            <w:pPr>
              <w:jc w:val="both"/>
              <w:rPr>
                <w:lang w:val="en-US"/>
              </w:rPr>
            </w:pPr>
            <w:proofErr w:type="spellStart"/>
            <w:r w:rsidRPr="00D81A97">
              <w:rPr>
                <w:lang w:val="en-US"/>
              </w:rPr>
              <w:t>Versión</w:t>
            </w:r>
            <w:proofErr w:type="spellEnd"/>
            <w:r w:rsidRPr="00D81A97">
              <w:rPr>
                <w:lang w:val="en-US"/>
              </w:rPr>
              <w:t xml:space="preserve"> </w:t>
            </w:r>
            <w:proofErr w:type="spellStart"/>
            <w:r w:rsidRPr="00D81A97">
              <w:rPr>
                <w:lang w:val="en-US"/>
              </w:rPr>
              <w:t>básica</w:t>
            </w:r>
            <w:proofErr w:type="spellEnd"/>
            <w:r w:rsidRPr="00D81A97">
              <w:rPr>
                <w:lang w:val="en-US"/>
              </w:rPr>
              <w:t xml:space="preserve"> de </w:t>
            </w:r>
            <w:proofErr w:type="spellStart"/>
            <w:r w:rsidRPr="00D81A97">
              <w:rPr>
                <w:lang w:val="en-US"/>
              </w:rPr>
              <w:t>historial</w:t>
            </w:r>
            <w:proofErr w:type="spellEnd"/>
            <w:r w:rsidRPr="00D81A97">
              <w:rPr>
                <w:lang w:val="en-US"/>
              </w:rPr>
              <w:t>.</w:t>
            </w:r>
          </w:p>
        </w:tc>
        <w:tc>
          <w:tcPr>
            <w:tcW w:w="974" w:type="pct"/>
            <w:tcBorders>
              <w:top w:val="single" w:sz="4" w:space="0" w:color="auto"/>
              <w:left w:val="single" w:sz="4" w:space="0" w:color="auto"/>
              <w:bottom w:val="single" w:sz="4" w:space="0" w:color="auto"/>
              <w:right w:val="single" w:sz="4" w:space="0" w:color="auto"/>
            </w:tcBorders>
            <w:hideMark/>
          </w:tcPr>
          <w:p w14:paraId="1CD4F850" w14:textId="77777777" w:rsidR="00D81A97" w:rsidRPr="00D81A97" w:rsidRDefault="00D81A97" w:rsidP="00943F9E">
            <w:pPr>
              <w:jc w:val="both"/>
              <w:rPr>
                <w:lang w:val="es-PA"/>
              </w:rPr>
            </w:pPr>
            <w:r w:rsidRPr="00D81A97">
              <w:rPr>
                <w:lang w:val="es-PA"/>
              </w:rPr>
              <w:t>Depende del almacenamiento externo (Google Drive, GitHub).</w:t>
            </w:r>
          </w:p>
        </w:tc>
        <w:tc>
          <w:tcPr>
            <w:tcW w:w="906" w:type="pct"/>
            <w:tcBorders>
              <w:top w:val="single" w:sz="4" w:space="0" w:color="auto"/>
              <w:left w:val="single" w:sz="4" w:space="0" w:color="auto"/>
              <w:bottom w:val="single" w:sz="4" w:space="0" w:color="auto"/>
              <w:right w:val="single" w:sz="4" w:space="0" w:color="auto"/>
            </w:tcBorders>
            <w:hideMark/>
          </w:tcPr>
          <w:p w14:paraId="3146D6B3" w14:textId="77777777" w:rsidR="00D81A97" w:rsidRPr="00D81A97" w:rsidRDefault="00D81A97" w:rsidP="00943F9E">
            <w:pPr>
              <w:jc w:val="both"/>
              <w:rPr>
                <w:lang w:val="en-US"/>
              </w:rPr>
            </w:pPr>
            <w:proofErr w:type="spellStart"/>
            <w:r w:rsidRPr="00D81A97">
              <w:rPr>
                <w:lang w:val="en-US"/>
              </w:rPr>
              <w:t>Limitado</w:t>
            </w:r>
            <w:proofErr w:type="spellEnd"/>
            <w:r w:rsidRPr="00D81A97">
              <w:rPr>
                <w:lang w:val="en-US"/>
              </w:rPr>
              <w:t xml:space="preserve">, </w:t>
            </w:r>
            <w:proofErr w:type="spellStart"/>
            <w:r w:rsidRPr="00D81A97">
              <w:rPr>
                <w:lang w:val="en-US"/>
              </w:rPr>
              <w:t>depende</w:t>
            </w:r>
            <w:proofErr w:type="spellEnd"/>
            <w:r w:rsidRPr="00D81A97">
              <w:rPr>
                <w:lang w:val="en-US"/>
              </w:rPr>
              <w:t xml:space="preserve"> del </w:t>
            </w:r>
            <w:proofErr w:type="spellStart"/>
            <w:r w:rsidRPr="00D81A97">
              <w:rPr>
                <w:lang w:val="en-US"/>
              </w:rPr>
              <w:t>almacenamiento</w:t>
            </w:r>
            <w:proofErr w:type="spellEnd"/>
            <w:r w:rsidRPr="00D81A97">
              <w:rPr>
                <w:lang w:val="en-US"/>
              </w:rPr>
              <w:t>.</w:t>
            </w:r>
          </w:p>
        </w:tc>
        <w:tc>
          <w:tcPr>
            <w:tcW w:w="906" w:type="pct"/>
            <w:tcBorders>
              <w:top w:val="single" w:sz="4" w:space="0" w:color="auto"/>
              <w:left w:val="single" w:sz="4" w:space="0" w:color="auto"/>
              <w:bottom w:val="single" w:sz="4" w:space="0" w:color="auto"/>
              <w:right w:val="single" w:sz="4" w:space="0" w:color="auto"/>
            </w:tcBorders>
            <w:hideMark/>
          </w:tcPr>
          <w:p w14:paraId="05A76F5E" w14:textId="77777777" w:rsidR="00D81A97" w:rsidRPr="00D81A97" w:rsidRDefault="00D81A97" w:rsidP="00943F9E">
            <w:pPr>
              <w:jc w:val="both"/>
              <w:rPr>
                <w:lang w:val="es-PA"/>
              </w:rPr>
            </w:pPr>
            <w:r w:rsidRPr="00D81A97">
              <w:rPr>
                <w:lang w:val="es-PA"/>
              </w:rPr>
              <w:t>Nativo al trabajar con Git.</w:t>
            </w:r>
          </w:p>
        </w:tc>
        <w:tc>
          <w:tcPr>
            <w:tcW w:w="974" w:type="pct"/>
            <w:tcBorders>
              <w:top w:val="single" w:sz="4" w:space="0" w:color="auto"/>
              <w:left w:val="single" w:sz="4" w:space="0" w:color="auto"/>
              <w:bottom w:val="single" w:sz="4" w:space="0" w:color="auto"/>
              <w:right w:val="single" w:sz="4" w:space="0" w:color="auto"/>
            </w:tcBorders>
            <w:hideMark/>
          </w:tcPr>
          <w:p w14:paraId="03681091" w14:textId="77777777" w:rsidR="00D81A97" w:rsidRPr="00D81A97" w:rsidRDefault="00D81A97" w:rsidP="00943F9E">
            <w:pPr>
              <w:jc w:val="both"/>
              <w:rPr>
                <w:lang w:val="en-US"/>
              </w:rPr>
            </w:pPr>
            <w:r w:rsidRPr="00D81A97">
              <w:rPr>
                <w:lang w:val="en-US"/>
              </w:rPr>
              <w:t xml:space="preserve">Muy </w:t>
            </w:r>
            <w:proofErr w:type="spellStart"/>
            <w:r w:rsidRPr="00D81A97">
              <w:rPr>
                <w:lang w:val="en-US"/>
              </w:rPr>
              <w:t>básico</w:t>
            </w:r>
            <w:proofErr w:type="spellEnd"/>
            <w:r w:rsidRPr="00D81A97">
              <w:rPr>
                <w:lang w:val="en-US"/>
              </w:rPr>
              <w:t>.</w:t>
            </w:r>
          </w:p>
        </w:tc>
      </w:tr>
      <w:tr w:rsidR="00D81A97" w:rsidRPr="00D81A97" w14:paraId="647B2E9F" w14:textId="77777777" w:rsidTr="00192FA8">
        <w:tc>
          <w:tcPr>
            <w:tcW w:w="558" w:type="pct"/>
            <w:tcBorders>
              <w:top w:val="single" w:sz="4" w:space="0" w:color="auto"/>
              <w:left w:val="single" w:sz="4" w:space="0" w:color="auto"/>
              <w:bottom w:val="single" w:sz="4" w:space="0" w:color="auto"/>
              <w:right w:val="single" w:sz="4" w:space="0" w:color="auto"/>
            </w:tcBorders>
            <w:hideMark/>
          </w:tcPr>
          <w:p w14:paraId="00CC8E1B" w14:textId="77777777" w:rsidR="00D81A97" w:rsidRPr="00D81A97" w:rsidRDefault="00D81A97" w:rsidP="00D81A97">
            <w:pPr>
              <w:rPr>
                <w:b/>
                <w:bCs/>
                <w:lang w:val="en-US"/>
              </w:rPr>
            </w:pPr>
            <w:r w:rsidRPr="00D81A97">
              <w:rPr>
                <w:b/>
                <w:bCs/>
                <w:lang w:val="en-US"/>
              </w:rPr>
              <w:t>Costo</w:t>
            </w:r>
          </w:p>
        </w:tc>
        <w:tc>
          <w:tcPr>
            <w:tcW w:w="683" w:type="pct"/>
            <w:tcBorders>
              <w:top w:val="single" w:sz="4" w:space="0" w:color="auto"/>
              <w:left w:val="single" w:sz="4" w:space="0" w:color="auto"/>
              <w:bottom w:val="single" w:sz="4" w:space="0" w:color="auto"/>
              <w:right w:val="single" w:sz="4" w:space="0" w:color="auto"/>
            </w:tcBorders>
            <w:hideMark/>
          </w:tcPr>
          <w:p w14:paraId="42745A14" w14:textId="77777777" w:rsidR="00D81A97" w:rsidRPr="00D81A97" w:rsidRDefault="00D81A97" w:rsidP="00943F9E">
            <w:pPr>
              <w:jc w:val="both"/>
              <w:rPr>
                <w:lang w:val="en-US"/>
              </w:rPr>
            </w:pPr>
            <w:r w:rsidRPr="00D81A97">
              <w:rPr>
                <w:lang w:val="en-US"/>
              </w:rPr>
              <w:t xml:space="preserve">Tiene plan </w:t>
            </w:r>
            <w:proofErr w:type="spellStart"/>
            <w:r w:rsidRPr="00D81A97">
              <w:rPr>
                <w:lang w:val="en-US"/>
              </w:rPr>
              <w:t>gratuito</w:t>
            </w:r>
            <w:proofErr w:type="spellEnd"/>
            <w:r w:rsidRPr="00D81A97">
              <w:rPr>
                <w:lang w:val="en-US"/>
              </w:rPr>
              <w:t xml:space="preserve"> </w:t>
            </w:r>
            <w:proofErr w:type="spellStart"/>
            <w:r w:rsidRPr="00D81A97">
              <w:rPr>
                <w:lang w:val="en-US"/>
              </w:rPr>
              <w:t>limitado</w:t>
            </w:r>
            <w:proofErr w:type="spellEnd"/>
            <w:r w:rsidRPr="00D81A97">
              <w:rPr>
                <w:lang w:val="en-US"/>
              </w:rPr>
              <w:t>.</w:t>
            </w:r>
          </w:p>
        </w:tc>
        <w:tc>
          <w:tcPr>
            <w:tcW w:w="974" w:type="pct"/>
            <w:tcBorders>
              <w:top w:val="single" w:sz="4" w:space="0" w:color="auto"/>
              <w:left w:val="single" w:sz="4" w:space="0" w:color="auto"/>
              <w:bottom w:val="single" w:sz="4" w:space="0" w:color="auto"/>
              <w:right w:val="single" w:sz="4" w:space="0" w:color="auto"/>
            </w:tcBorders>
            <w:hideMark/>
          </w:tcPr>
          <w:p w14:paraId="04B09AEB" w14:textId="77777777" w:rsidR="00D81A97" w:rsidRPr="00D81A97" w:rsidRDefault="00D81A97" w:rsidP="00943F9E">
            <w:pPr>
              <w:jc w:val="both"/>
              <w:rPr>
                <w:lang w:val="en-US"/>
              </w:rPr>
            </w:pPr>
            <w:proofErr w:type="spellStart"/>
            <w:r w:rsidRPr="00D81A97">
              <w:rPr>
                <w:lang w:val="en-US"/>
              </w:rPr>
              <w:t>Completamente</w:t>
            </w:r>
            <w:proofErr w:type="spellEnd"/>
            <w:r w:rsidRPr="00D81A97">
              <w:rPr>
                <w:lang w:val="en-US"/>
              </w:rPr>
              <w:t xml:space="preserve"> </w:t>
            </w:r>
            <w:proofErr w:type="spellStart"/>
            <w:r w:rsidRPr="00D81A97">
              <w:rPr>
                <w:lang w:val="en-US"/>
              </w:rPr>
              <w:t>gratuito</w:t>
            </w:r>
            <w:proofErr w:type="spellEnd"/>
            <w:r w:rsidRPr="00D81A97">
              <w:rPr>
                <w:lang w:val="en-US"/>
              </w:rPr>
              <w:t>.</w:t>
            </w:r>
          </w:p>
        </w:tc>
        <w:tc>
          <w:tcPr>
            <w:tcW w:w="906" w:type="pct"/>
            <w:tcBorders>
              <w:top w:val="single" w:sz="4" w:space="0" w:color="auto"/>
              <w:left w:val="single" w:sz="4" w:space="0" w:color="auto"/>
              <w:bottom w:val="single" w:sz="4" w:space="0" w:color="auto"/>
              <w:right w:val="single" w:sz="4" w:space="0" w:color="auto"/>
            </w:tcBorders>
            <w:hideMark/>
          </w:tcPr>
          <w:p w14:paraId="0633ECA9" w14:textId="77777777" w:rsidR="00D81A97" w:rsidRPr="00D81A97" w:rsidRDefault="00D81A97" w:rsidP="00943F9E">
            <w:pPr>
              <w:jc w:val="both"/>
              <w:rPr>
                <w:lang w:val="en-US"/>
              </w:rPr>
            </w:pPr>
            <w:proofErr w:type="spellStart"/>
            <w:r w:rsidRPr="00D81A97">
              <w:rPr>
                <w:lang w:val="en-US"/>
              </w:rPr>
              <w:t>Requiere</w:t>
            </w:r>
            <w:proofErr w:type="spellEnd"/>
            <w:r w:rsidRPr="00D81A97">
              <w:rPr>
                <w:lang w:val="en-US"/>
              </w:rPr>
              <w:t xml:space="preserve"> </w:t>
            </w:r>
            <w:proofErr w:type="spellStart"/>
            <w:r w:rsidRPr="00D81A97">
              <w:rPr>
                <w:lang w:val="en-US"/>
              </w:rPr>
              <w:t>licencia</w:t>
            </w:r>
            <w:proofErr w:type="spellEnd"/>
            <w:r w:rsidRPr="00D81A97">
              <w:rPr>
                <w:lang w:val="en-US"/>
              </w:rPr>
              <w:t xml:space="preserve"> de </w:t>
            </w:r>
            <w:proofErr w:type="spellStart"/>
            <w:r w:rsidRPr="00D81A97">
              <w:rPr>
                <w:lang w:val="en-US"/>
              </w:rPr>
              <w:t>pago</w:t>
            </w:r>
            <w:proofErr w:type="spellEnd"/>
            <w:r w:rsidRPr="00D81A97">
              <w:rPr>
                <w:lang w:val="en-US"/>
              </w:rPr>
              <w:t>.</w:t>
            </w:r>
          </w:p>
        </w:tc>
        <w:tc>
          <w:tcPr>
            <w:tcW w:w="906" w:type="pct"/>
            <w:tcBorders>
              <w:top w:val="single" w:sz="4" w:space="0" w:color="auto"/>
              <w:left w:val="single" w:sz="4" w:space="0" w:color="auto"/>
              <w:bottom w:val="single" w:sz="4" w:space="0" w:color="auto"/>
              <w:right w:val="single" w:sz="4" w:space="0" w:color="auto"/>
            </w:tcBorders>
            <w:hideMark/>
          </w:tcPr>
          <w:p w14:paraId="110AC738" w14:textId="77777777" w:rsidR="00D81A97" w:rsidRPr="00D81A97" w:rsidRDefault="00D81A97" w:rsidP="00943F9E">
            <w:pPr>
              <w:jc w:val="both"/>
              <w:rPr>
                <w:lang w:val="en-US"/>
              </w:rPr>
            </w:pPr>
            <w:proofErr w:type="spellStart"/>
            <w:r w:rsidRPr="00D81A97">
              <w:rPr>
                <w:lang w:val="en-US"/>
              </w:rPr>
              <w:t>Gratuito</w:t>
            </w:r>
            <w:proofErr w:type="spellEnd"/>
            <w:r w:rsidRPr="00D81A97">
              <w:rPr>
                <w:lang w:val="en-US"/>
              </w:rPr>
              <w:t xml:space="preserve"> y open source.</w:t>
            </w:r>
          </w:p>
        </w:tc>
        <w:tc>
          <w:tcPr>
            <w:tcW w:w="974" w:type="pct"/>
            <w:tcBorders>
              <w:top w:val="single" w:sz="4" w:space="0" w:color="auto"/>
              <w:left w:val="single" w:sz="4" w:space="0" w:color="auto"/>
              <w:bottom w:val="single" w:sz="4" w:space="0" w:color="auto"/>
              <w:right w:val="single" w:sz="4" w:space="0" w:color="auto"/>
            </w:tcBorders>
            <w:hideMark/>
          </w:tcPr>
          <w:p w14:paraId="65896F2E" w14:textId="77777777" w:rsidR="00D81A97" w:rsidRPr="00D81A97" w:rsidRDefault="00D81A97" w:rsidP="00943F9E">
            <w:pPr>
              <w:jc w:val="both"/>
              <w:rPr>
                <w:lang w:val="en-US"/>
              </w:rPr>
            </w:pPr>
            <w:r w:rsidRPr="00D81A97">
              <w:rPr>
                <w:lang w:val="en-US"/>
              </w:rPr>
              <w:t xml:space="preserve">Plan </w:t>
            </w:r>
            <w:proofErr w:type="spellStart"/>
            <w:r w:rsidRPr="00D81A97">
              <w:rPr>
                <w:lang w:val="en-US"/>
              </w:rPr>
              <w:t>gratuito</w:t>
            </w:r>
            <w:proofErr w:type="spellEnd"/>
            <w:r w:rsidRPr="00D81A97">
              <w:rPr>
                <w:lang w:val="en-US"/>
              </w:rPr>
              <w:t xml:space="preserve"> con </w:t>
            </w:r>
            <w:proofErr w:type="spellStart"/>
            <w:r w:rsidRPr="00D81A97">
              <w:rPr>
                <w:lang w:val="en-US"/>
              </w:rPr>
              <w:t>restricciones</w:t>
            </w:r>
            <w:proofErr w:type="spellEnd"/>
            <w:r w:rsidRPr="00D81A97">
              <w:rPr>
                <w:lang w:val="en-US"/>
              </w:rPr>
              <w:t>.</w:t>
            </w:r>
          </w:p>
        </w:tc>
      </w:tr>
      <w:tr w:rsidR="00D81A97" w:rsidRPr="007934AC" w14:paraId="31B53723" w14:textId="77777777" w:rsidTr="00192FA8">
        <w:tc>
          <w:tcPr>
            <w:tcW w:w="558" w:type="pct"/>
            <w:tcBorders>
              <w:top w:val="single" w:sz="4" w:space="0" w:color="auto"/>
              <w:left w:val="single" w:sz="4" w:space="0" w:color="auto"/>
              <w:bottom w:val="single" w:sz="4" w:space="0" w:color="auto"/>
              <w:right w:val="single" w:sz="4" w:space="0" w:color="auto"/>
            </w:tcBorders>
            <w:hideMark/>
          </w:tcPr>
          <w:p w14:paraId="64B86DB7" w14:textId="77777777" w:rsidR="00D81A97" w:rsidRPr="00D81A97" w:rsidRDefault="00D81A97" w:rsidP="00D81A97">
            <w:pPr>
              <w:rPr>
                <w:b/>
                <w:bCs/>
                <w:lang w:val="en-US"/>
              </w:rPr>
            </w:pPr>
            <w:proofErr w:type="spellStart"/>
            <w:r w:rsidRPr="00D81A97">
              <w:rPr>
                <w:b/>
                <w:bCs/>
                <w:lang w:val="en-US"/>
              </w:rPr>
              <w:t>Escalabilidad</w:t>
            </w:r>
            <w:proofErr w:type="spellEnd"/>
          </w:p>
        </w:tc>
        <w:tc>
          <w:tcPr>
            <w:tcW w:w="683" w:type="pct"/>
            <w:tcBorders>
              <w:top w:val="single" w:sz="4" w:space="0" w:color="auto"/>
              <w:left w:val="single" w:sz="4" w:space="0" w:color="auto"/>
              <w:bottom w:val="single" w:sz="4" w:space="0" w:color="auto"/>
              <w:right w:val="single" w:sz="4" w:space="0" w:color="auto"/>
            </w:tcBorders>
            <w:hideMark/>
          </w:tcPr>
          <w:p w14:paraId="1255EB29" w14:textId="77777777" w:rsidR="00D81A97" w:rsidRPr="00D81A97" w:rsidRDefault="00D81A97" w:rsidP="00943F9E">
            <w:pPr>
              <w:jc w:val="both"/>
              <w:rPr>
                <w:lang w:val="es-PA"/>
              </w:rPr>
            </w:pPr>
            <w:r w:rsidRPr="00D81A97">
              <w:rPr>
                <w:lang w:val="es-PA"/>
              </w:rPr>
              <w:t>Apto para equipos pequeños y medianos.</w:t>
            </w:r>
          </w:p>
        </w:tc>
        <w:tc>
          <w:tcPr>
            <w:tcW w:w="974" w:type="pct"/>
            <w:tcBorders>
              <w:top w:val="single" w:sz="4" w:space="0" w:color="auto"/>
              <w:left w:val="single" w:sz="4" w:space="0" w:color="auto"/>
              <w:bottom w:val="single" w:sz="4" w:space="0" w:color="auto"/>
              <w:right w:val="single" w:sz="4" w:space="0" w:color="auto"/>
            </w:tcBorders>
            <w:hideMark/>
          </w:tcPr>
          <w:p w14:paraId="052B4A08" w14:textId="77777777" w:rsidR="00D81A97" w:rsidRPr="00D81A97" w:rsidRDefault="00D81A97" w:rsidP="00943F9E">
            <w:pPr>
              <w:jc w:val="both"/>
              <w:rPr>
                <w:lang w:val="es-PA"/>
              </w:rPr>
            </w:pPr>
            <w:r w:rsidRPr="00D81A97">
              <w:rPr>
                <w:lang w:val="es-PA"/>
              </w:rPr>
              <w:t>Apto para cualquier tipo de proyecto.</w:t>
            </w:r>
          </w:p>
        </w:tc>
        <w:tc>
          <w:tcPr>
            <w:tcW w:w="906" w:type="pct"/>
            <w:tcBorders>
              <w:top w:val="single" w:sz="4" w:space="0" w:color="auto"/>
              <w:left w:val="single" w:sz="4" w:space="0" w:color="auto"/>
              <w:bottom w:val="single" w:sz="4" w:space="0" w:color="auto"/>
              <w:right w:val="single" w:sz="4" w:space="0" w:color="auto"/>
            </w:tcBorders>
            <w:hideMark/>
          </w:tcPr>
          <w:p w14:paraId="68C3C8FB" w14:textId="77777777" w:rsidR="00D81A97" w:rsidRPr="00D81A97" w:rsidRDefault="00D81A97" w:rsidP="00943F9E">
            <w:pPr>
              <w:jc w:val="both"/>
              <w:rPr>
                <w:lang w:val="en-US"/>
              </w:rPr>
            </w:pPr>
            <w:proofErr w:type="spellStart"/>
            <w:r w:rsidRPr="00D81A97">
              <w:rPr>
                <w:lang w:val="en-US"/>
              </w:rPr>
              <w:t>Apto</w:t>
            </w:r>
            <w:proofErr w:type="spellEnd"/>
            <w:r w:rsidRPr="00D81A97">
              <w:rPr>
                <w:lang w:val="en-US"/>
              </w:rPr>
              <w:t xml:space="preserve"> para </w:t>
            </w:r>
            <w:proofErr w:type="spellStart"/>
            <w:r w:rsidRPr="00D81A97">
              <w:rPr>
                <w:lang w:val="en-US"/>
              </w:rPr>
              <w:t>grandes</w:t>
            </w:r>
            <w:proofErr w:type="spellEnd"/>
            <w:r w:rsidRPr="00D81A97">
              <w:rPr>
                <w:lang w:val="en-US"/>
              </w:rPr>
              <w:t xml:space="preserve"> </w:t>
            </w:r>
            <w:proofErr w:type="spellStart"/>
            <w:r w:rsidRPr="00D81A97">
              <w:rPr>
                <w:lang w:val="en-US"/>
              </w:rPr>
              <w:t>empresas</w:t>
            </w:r>
            <w:proofErr w:type="spellEnd"/>
            <w:r w:rsidRPr="00D81A97">
              <w:rPr>
                <w:lang w:val="en-US"/>
              </w:rPr>
              <w:t>.</w:t>
            </w:r>
          </w:p>
        </w:tc>
        <w:tc>
          <w:tcPr>
            <w:tcW w:w="906" w:type="pct"/>
            <w:tcBorders>
              <w:top w:val="single" w:sz="4" w:space="0" w:color="auto"/>
              <w:left w:val="single" w:sz="4" w:space="0" w:color="auto"/>
              <w:bottom w:val="single" w:sz="4" w:space="0" w:color="auto"/>
              <w:right w:val="single" w:sz="4" w:space="0" w:color="auto"/>
            </w:tcBorders>
            <w:hideMark/>
          </w:tcPr>
          <w:p w14:paraId="3A02283D" w14:textId="77777777" w:rsidR="00D81A97" w:rsidRPr="00D81A97" w:rsidRDefault="00D81A97" w:rsidP="00943F9E">
            <w:pPr>
              <w:jc w:val="both"/>
              <w:rPr>
                <w:lang w:val="en-US"/>
              </w:rPr>
            </w:pPr>
            <w:r w:rsidRPr="00D81A97">
              <w:rPr>
                <w:lang w:val="en-US"/>
              </w:rPr>
              <w:t xml:space="preserve">Muy </w:t>
            </w:r>
            <w:proofErr w:type="spellStart"/>
            <w:r w:rsidRPr="00D81A97">
              <w:rPr>
                <w:lang w:val="en-US"/>
              </w:rPr>
              <w:t>alta.</w:t>
            </w:r>
            <w:proofErr w:type="spellEnd"/>
          </w:p>
        </w:tc>
        <w:tc>
          <w:tcPr>
            <w:tcW w:w="974" w:type="pct"/>
            <w:tcBorders>
              <w:top w:val="single" w:sz="4" w:space="0" w:color="auto"/>
              <w:left w:val="single" w:sz="4" w:space="0" w:color="auto"/>
              <w:bottom w:val="single" w:sz="4" w:space="0" w:color="auto"/>
              <w:right w:val="single" w:sz="4" w:space="0" w:color="auto"/>
            </w:tcBorders>
            <w:hideMark/>
          </w:tcPr>
          <w:p w14:paraId="7FCE8AF1" w14:textId="77777777" w:rsidR="00D81A97" w:rsidRPr="00D81A97" w:rsidRDefault="00D81A97" w:rsidP="00943F9E">
            <w:pPr>
              <w:jc w:val="both"/>
              <w:rPr>
                <w:lang w:val="es-PA"/>
              </w:rPr>
            </w:pPr>
            <w:r w:rsidRPr="00D81A97">
              <w:rPr>
                <w:lang w:val="es-PA"/>
              </w:rPr>
              <w:t xml:space="preserve">Bueno para </w:t>
            </w:r>
            <w:proofErr w:type="spellStart"/>
            <w:r w:rsidRPr="00D81A97">
              <w:rPr>
                <w:lang w:val="es-PA"/>
              </w:rPr>
              <w:t>brainstorming</w:t>
            </w:r>
            <w:proofErr w:type="spellEnd"/>
            <w:r w:rsidRPr="00D81A97">
              <w:rPr>
                <w:lang w:val="es-PA"/>
              </w:rPr>
              <w:t>, limitado para documentación técnica.</w:t>
            </w:r>
          </w:p>
        </w:tc>
      </w:tr>
    </w:tbl>
    <w:p w14:paraId="10110FA9" w14:textId="77777777" w:rsidR="00D81A97" w:rsidRPr="00D81A97" w:rsidRDefault="00D81A97" w:rsidP="00D81A97">
      <w:pPr>
        <w:rPr>
          <w:b/>
          <w:bCs/>
          <w:lang w:val="es-PA"/>
        </w:rPr>
      </w:pPr>
      <w:r w:rsidRPr="00D81A97">
        <w:rPr>
          <w:b/>
          <w:bCs/>
          <w:lang w:val="es-PA"/>
        </w:rPr>
        <w:t xml:space="preserve">Recomendación: </w:t>
      </w:r>
      <w:proofErr w:type="spellStart"/>
      <w:r w:rsidRPr="00D81A97">
        <w:rPr>
          <w:b/>
          <w:bCs/>
          <w:lang w:val="es-PA"/>
        </w:rPr>
        <w:t>PlantUML</w:t>
      </w:r>
      <w:proofErr w:type="spellEnd"/>
    </w:p>
    <w:p w14:paraId="799286FB" w14:textId="77777777" w:rsidR="00D81A97" w:rsidRPr="00D81A97" w:rsidRDefault="00D81A97" w:rsidP="00D81A97">
      <w:pPr>
        <w:rPr>
          <w:b/>
          <w:bCs/>
          <w:lang w:val="es-PA"/>
        </w:rPr>
      </w:pPr>
      <w:r w:rsidRPr="00D81A97">
        <w:rPr>
          <w:b/>
          <w:bCs/>
          <w:lang w:val="es-PA"/>
        </w:rPr>
        <w:t>Conclusión</w:t>
      </w:r>
    </w:p>
    <w:p w14:paraId="05513B0E" w14:textId="77777777" w:rsidR="00D81A97" w:rsidRPr="00D81A97" w:rsidRDefault="00D81A97" w:rsidP="00A6430F">
      <w:pPr>
        <w:jc w:val="both"/>
        <w:rPr>
          <w:lang w:val="es-PA"/>
        </w:rPr>
      </w:pPr>
      <w:proofErr w:type="spellStart"/>
      <w:r w:rsidRPr="00D81A97">
        <w:rPr>
          <w:lang w:val="es-PA"/>
        </w:rPr>
        <w:t>PlantUML</w:t>
      </w:r>
      <w:proofErr w:type="spellEnd"/>
      <w:r w:rsidRPr="00D81A97">
        <w:rPr>
          <w:lang w:val="es-PA"/>
        </w:rPr>
        <w:t xml:space="preserve"> ofrece trazabilidad, control de versiones y automatización. Draw.io, por su parte, brinda facilidad y colaboración visual. La combinación cubre necesidades técnicas y de diseño conceptual, superando a herramientas con licencias costosas o con funciones limitadas como Visio o Miro.</w:t>
      </w:r>
    </w:p>
    <w:p w14:paraId="185342E8" w14:textId="77777777" w:rsidR="00D81A97" w:rsidRPr="00D81A97" w:rsidRDefault="00D81A97" w:rsidP="00D81A97">
      <w:pPr>
        <w:rPr>
          <w:lang w:val="es-PA"/>
        </w:rPr>
      </w:pPr>
    </w:p>
    <w:p w14:paraId="4D3A884F" w14:textId="1C45F58E" w:rsidR="00D81A97" w:rsidRPr="00D81A97" w:rsidRDefault="00A959E0" w:rsidP="00D81A97">
      <w:pPr>
        <w:rPr>
          <w:b/>
          <w:bCs/>
          <w:lang w:val="es-PA"/>
        </w:rPr>
      </w:pPr>
      <w:r>
        <w:rPr>
          <w:b/>
          <w:bCs/>
          <w:lang w:val="es-PA"/>
        </w:rPr>
        <w:t>5</w:t>
      </w:r>
      <w:r w:rsidR="00D81A97" w:rsidRPr="00D81A97">
        <w:rPr>
          <w:b/>
          <w:bCs/>
          <w:lang w:val="es-PA"/>
        </w:rPr>
        <w:t>. Herramientas para Informes de Pruebas</w:t>
      </w:r>
    </w:p>
    <w:p w14:paraId="598C2A38" w14:textId="77777777" w:rsidR="00D81A97" w:rsidRPr="00D81A97" w:rsidRDefault="00D81A97" w:rsidP="00D81A97">
      <w:pPr>
        <w:rPr>
          <w:b/>
          <w:bCs/>
          <w:lang w:val="es-PA"/>
        </w:rPr>
      </w:pPr>
      <w:r w:rsidRPr="00D81A97">
        <w:rPr>
          <w:b/>
          <w:bCs/>
          <w:lang w:val="es-PA"/>
        </w:rPr>
        <w:t>Matriz de Evaluación</w:t>
      </w:r>
    </w:p>
    <w:tbl>
      <w:tblPr>
        <w:tblStyle w:val="Tablaconcuadrcula"/>
        <w:tblW w:w="5000" w:type="pct"/>
        <w:tblLook w:val="04A0" w:firstRow="1" w:lastRow="0" w:firstColumn="1" w:lastColumn="0" w:noHBand="0" w:noVBand="1"/>
      </w:tblPr>
      <w:tblGrid>
        <w:gridCol w:w="1495"/>
        <w:gridCol w:w="806"/>
        <w:gridCol w:w="770"/>
        <w:gridCol w:w="550"/>
        <w:gridCol w:w="950"/>
        <w:gridCol w:w="550"/>
        <w:gridCol w:w="1305"/>
        <w:gridCol w:w="550"/>
        <w:gridCol w:w="905"/>
        <w:gridCol w:w="550"/>
        <w:gridCol w:w="1083"/>
        <w:gridCol w:w="550"/>
      </w:tblGrid>
      <w:tr w:rsidR="00A21362" w:rsidRPr="00D81A97" w14:paraId="3DE7A661" w14:textId="77777777" w:rsidTr="00A21362">
        <w:tc>
          <w:tcPr>
            <w:tcW w:w="565" w:type="pct"/>
            <w:tcBorders>
              <w:top w:val="single" w:sz="4" w:space="0" w:color="auto"/>
              <w:left w:val="single" w:sz="4" w:space="0" w:color="auto"/>
              <w:bottom w:val="single" w:sz="4" w:space="0" w:color="auto"/>
              <w:right w:val="single" w:sz="4" w:space="0" w:color="auto"/>
            </w:tcBorders>
            <w:shd w:val="clear" w:color="auto" w:fill="DDDECE"/>
            <w:hideMark/>
          </w:tcPr>
          <w:p w14:paraId="713C9948" w14:textId="77777777" w:rsidR="00D81A97" w:rsidRPr="00D81A97" w:rsidRDefault="00D81A97" w:rsidP="00D81A97">
            <w:pPr>
              <w:rPr>
                <w:b/>
                <w:bCs/>
              </w:rPr>
            </w:pPr>
            <w:proofErr w:type="spellStart"/>
            <w:r w:rsidRPr="00D81A97">
              <w:rPr>
                <w:b/>
                <w:bCs/>
                <w:lang w:val="en-US"/>
              </w:rPr>
              <w:t>Criterio</w:t>
            </w:r>
            <w:proofErr w:type="spellEnd"/>
          </w:p>
        </w:tc>
        <w:tc>
          <w:tcPr>
            <w:tcW w:w="305" w:type="pct"/>
            <w:tcBorders>
              <w:top w:val="single" w:sz="4" w:space="0" w:color="auto"/>
              <w:left w:val="single" w:sz="4" w:space="0" w:color="auto"/>
              <w:bottom w:val="single" w:sz="4" w:space="0" w:color="auto"/>
              <w:right w:val="single" w:sz="4" w:space="0" w:color="auto"/>
            </w:tcBorders>
            <w:shd w:val="clear" w:color="auto" w:fill="DDDECE"/>
            <w:hideMark/>
          </w:tcPr>
          <w:p w14:paraId="3CD1516C" w14:textId="77777777" w:rsidR="00D81A97" w:rsidRPr="00D81A97" w:rsidRDefault="00D81A97" w:rsidP="00D81A97">
            <w:pPr>
              <w:rPr>
                <w:b/>
                <w:bCs/>
                <w:lang w:val="en-US"/>
              </w:rPr>
            </w:pPr>
            <w:r w:rsidRPr="00D81A97">
              <w:rPr>
                <w:b/>
                <w:bCs/>
                <w:lang w:val="en-US"/>
              </w:rPr>
              <w:t>Peso</w:t>
            </w:r>
          </w:p>
        </w:tc>
        <w:tc>
          <w:tcPr>
            <w:tcW w:w="452" w:type="pct"/>
            <w:tcBorders>
              <w:top w:val="single" w:sz="4" w:space="0" w:color="auto"/>
              <w:left w:val="single" w:sz="4" w:space="0" w:color="auto"/>
              <w:bottom w:val="single" w:sz="4" w:space="0" w:color="auto"/>
              <w:right w:val="single" w:sz="4" w:space="0" w:color="auto"/>
            </w:tcBorders>
            <w:shd w:val="clear" w:color="auto" w:fill="DDDECE"/>
            <w:hideMark/>
          </w:tcPr>
          <w:p w14:paraId="452D7639" w14:textId="77777777" w:rsidR="00D81A97" w:rsidRPr="00D81A97" w:rsidRDefault="00D81A97" w:rsidP="00D81A97">
            <w:pPr>
              <w:rPr>
                <w:b/>
                <w:bCs/>
                <w:lang w:val="en-US"/>
              </w:rPr>
            </w:pPr>
            <w:r w:rsidRPr="00D81A97">
              <w:rPr>
                <w:b/>
                <w:bCs/>
                <w:lang w:val="en-US"/>
              </w:rPr>
              <w:t>Jira + Xray (0-10)</w:t>
            </w:r>
          </w:p>
        </w:tc>
        <w:tc>
          <w:tcPr>
            <w:tcW w:w="208" w:type="pct"/>
            <w:tcBorders>
              <w:top w:val="single" w:sz="4" w:space="0" w:color="auto"/>
              <w:left w:val="single" w:sz="4" w:space="0" w:color="auto"/>
              <w:bottom w:val="single" w:sz="4" w:space="0" w:color="auto"/>
              <w:right w:val="single" w:sz="4" w:space="0" w:color="auto"/>
            </w:tcBorders>
            <w:shd w:val="clear" w:color="auto" w:fill="DDDECE"/>
            <w:hideMark/>
          </w:tcPr>
          <w:p w14:paraId="7C1D4850" w14:textId="77777777" w:rsidR="00D81A97" w:rsidRPr="00D81A97" w:rsidRDefault="00D81A97" w:rsidP="00D81A97">
            <w:pPr>
              <w:rPr>
                <w:b/>
                <w:bCs/>
                <w:lang w:val="en-US"/>
              </w:rPr>
            </w:pPr>
            <w:r w:rsidRPr="00D81A97">
              <w:rPr>
                <w:b/>
                <w:bCs/>
                <w:lang w:val="en-US"/>
              </w:rPr>
              <w:t>Po</w:t>
            </w:r>
          </w:p>
        </w:tc>
        <w:tc>
          <w:tcPr>
            <w:tcW w:w="473" w:type="pct"/>
            <w:tcBorders>
              <w:top w:val="single" w:sz="4" w:space="0" w:color="auto"/>
              <w:left w:val="single" w:sz="4" w:space="0" w:color="auto"/>
              <w:bottom w:val="single" w:sz="4" w:space="0" w:color="auto"/>
              <w:right w:val="single" w:sz="4" w:space="0" w:color="auto"/>
            </w:tcBorders>
            <w:shd w:val="clear" w:color="auto" w:fill="DDDECE"/>
            <w:hideMark/>
          </w:tcPr>
          <w:p w14:paraId="0A6C1C94" w14:textId="77777777" w:rsidR="00D81A97" w:rsidRPr="00D81A97" w:rsidRDefault="00D81A97" w:rsidP="00D81A97">
            <w:pPr>
              <w:rPr>
                <w:b/>
                <w:bCs/>
                <w:lang w:val="en-US"/>
              </w:rPr>
            </w:pPr>
            <w:r w:rsidRPr="00D81A97">
              <w:rPr>
                <w:b/>
                <w:bCs/>
                <w:lang w:val="en-US"/>
              </w:rPr>
              <w:t>GitHub Issues + Actions (0-10)</w:t>
            </w:r>
          </w:p>
        </w:tc>
        <w:tc>
          <w:tcPr>
            <w:tcW w:w="237" w:type="pct"/>
            <w:tcBorders>
              <w:top w:val="single" w:sz="4" w:space="0" w:color="auto"/>
              <w:left w:val="single" w:sz="4" w:space="0" w:color="auto"/>
              <w:bottom w:val="single" w:sz="4" w:space="0" w:color="auto"/>
              <w:right w:val="single" w:sz="4" w:space="0" w:color="auto"/>
            </w:tcBorders>
            <w:shd w:val="clear" w:color="auto" w:fill="DDDECE"/>
            <w:hideMark/>
          </w:tcPr>
          <w:p w14:paraId="70910273" w14:textId="77777777" w:rsidR="00D81A97" w:rsidRPr="00D81A97" w:rsidRDefault="00D81A97" w:rsidP="00D81A97">
            <w:pPr>
              <w:rPr>
                <w:b/>
                <w:bCs/>
                <w:lang w:val="en-US"/>
              </w:rPr>
            </w:pPr>
            <w:r w:rsidRPr="00D81A97">
              <w:rPr>
                <w:b/>
                <w:bCs/>
                <w:lang w:val="en-US"/>
              </w:rPr>
              <w:t>Po</w:t>
            </w:r>
          </w:p>
        </w:tc>
        <w:tc>
          <w:tcPr>
            <w:tcW w:w="609" w:type="pct"/>
            <w:tcBorders>
              <w:top w:val="single" w:sz="4" w:space="0" w:color="auto"/>
              <w:left w:val="single" w:sz="4" w:space="0" w:color="auto"/>
              <w:bottom w:val="single" w:sz="4" w:space="0" w:color="auto"/>
              <w:right w:val="single" w:sz="4" w:space="0" w:color="auto"/>
            </w:tcBorders>
            <w:shd w:val="clear" w:color="auto" w:fill="DDDECE"/>
            <w:hideMark/>
          </w:tcPr>
          <w:p w14:paraId="0617E7D2" w14:textId="77777777" w:rsidR="00D81A97" w:rsidRPr="00D81A97" w:rsidRDefault="00D81A97" w:rsidP="00D81A97">
            <w:pPr>
              <w:rPr>
                <w:b/>
                <w:bCs/>
                <w:lang w:val="en-US"/>
              </w:rPr>
            </w:pPr>
            <w:r w:rsidRPr="00D81A97">
              <w:rPr>
                <w:b/>
                <w:bCs/>
                <w:lang w:val="en-US"/>
              </w:rPr>
              <w:t>Confluence + TestRail (0-10)</w:t>
            </w:r>
          </w:p>
        </w:tc>
        <w:tc>
          <w:tcPr>
            <w:tcW w:w="303" w:type="pct"/>
            <w:tcBorders>
              <w:top w:val="single" w:sz="4" w:space="0" w:color="auto"/>
              <w:left w:val="single" w:sz="4" w:space="0" w:color="auto"/>
              <w:bottom w:val="single" w:sz="4" w:space="0" w:color="auto"/>
              <w:right w:val="single" w:sz="4" w:space="0" w:color="auto"/>
            </w:tcBorders>
            <w:shd w:val="clear" w:color="auto" w:fill="DDDECE"/>
            <w:hideMark/>
          </w:tcPr>
          <w:p w14:paraId="5E252872" w14:textId="77777777" w:rsidR="00D81A97" w:rsidRPr="00D81A97" w:rsidRDefault="00D81A97" w:rsidP="00D81A97">
            <w:pPr>
              <w:rPr>
                <w:b/>
                <w:bCs/>
                <w:lang w:val="en-US"/>
              </w:rPr>
            </w:pPr>
            <w:r w:rsidRPr="00D81A97">
              <w:rPr>
                <w:b/>
                <w:bCs/>
                <w:lang w:val="en-US"/>
              </w:rPr>
              <w:t>Po</w:t>
            </w:r>
          </w:p>
        </w:tc>
        <w:tc>
          <w:tcPr>
            <w:tcW w:w="604" w:type="pct"/>
            <w:tcBorders>
              <w:top w:val="single" w:sz="4" w:space="0" w:color="auto"/>
              <w:left w:val="single" w:sz="4" w:space="0" w:color="auto"/>
              <w:bottom w:val="single" w:sz="4" w:space="0" w:color="auto"/>
              <w:right w:val="single" w:sz="4" w:space="0" w:color="auto"/>
            </w:tcBorders>
            <w:shd w:val="clear" w:color="auto" w:fill="DDDECE"/>
            <w:hideMark/>
          </w:tcPr>
          <w:p w14:paraId="528D905A" w14:textId="77777777" w:rsidR="00D81A97" w:rsidRPr="00D81A97" w:rsidRDefault="00D81A97" w:rsidP="00D81A97">
            <w:pPr>
              <w:rPr>
                <w:b/>
                <w:bCs/>
                <w:lang w:val="en-US"/>
              </w:rPr>
            </w:pPr>
            <w:r w:rsidRPr="00D81A97">
              <w:rPr>
                <w:b/>
                <w:bCs/>
                <w:lang w:val="en-US"/>
              </w:rPr>
              <w:t>Excel / Google Sheets (0-10)</w:t>
            </w:r>
          </w:p>
        </w:tc>
        <w:tc>
          <w:tcPr>
            <w:tcW w:w="336" w:type="pct"/>
            <w:tcBorders>
              <w:top w:val="single" w:sz="4" w:space="0" w:color="auto"/>
              <w:left w:val="single" w:sz="4" w:space="0" w:color="auto"/>
              <w:bottom w:val="single" w:sz="4" w:space="0" w:color="auto"/>
              <w:right w:val="single" w:sz="4" w:space="0" w:color="auto"/>
            </w:tcBorders>
            <w:shd w:val="clear" w:color="auto" w:fill="DDDECE"/>
            <w:hideMark/>
          </w:tcPr>
          <w:p w14:paraId="1BE7BEF7" w14:textId="77777777" w:rsidR="00D81A97" w:rsidRPr="00D81A97" w:rsidRDefault="00D81A97" w:rsidP="00D81A97">
            <w:pPr>
              <w:rPr>
                <w:b/>
                <w:bCs/>
                <w:lang w:val="en-US"/>
              </w:rPr>
            </w:pPr>
            <w:r w:rsidRPr="00D81A97">
              <w:rPr>
                <w:b/>
                <w:bCs/>
                <w:lang w:val="en-US"/>
              </w:rPr>
              <w:t>Po</w:t>
            </w:r>
          </w:p>
        </w:tc>
        <w:tc>
          <w:tcPr>
            <w:tcW w:w="638" w:type="pct"/>
            <w:tcBorders>
              <w:top w:val="single" w:sz="4" w:space="0" w:color="auto"/>
              <w:left w:val="single" w:sz="4" w:space="0" w:color="auto"/>
              <w:bottom w:val="single" w:sz="4" w:space="0" w:color="auto"/>
              <w:right w:val="single" w:sz="4" w:space="0" w:color="auto"/>
            </w:tcBorders>
            <w:shd w:val="clear" w:color="auto" w:fill="DDDECE"/>
            <w:hideMark/>
          </w:tcPr>
          <w:p w14:paraId="2495BD48" w14:textId="77777777" w:rsidR="00D81A97" w:rsidRPr="00D81A97" w:rsidRDefault="00D81A97" w:rsidP="00D81A97">
            <w:pPr>
              <w:rPr>
                <w:b/>
                <w:bCs/>
                <w:lang w:val="en-US"/>
              </w:rPr>
            </w:pPr>
            <w:r w:rsidRPr="00D81A97">
              <w:rPr>
                <w:b/>
                <w:bCs/>
                <w:lang w:val="en-US"/>
              </w:rPr>
              <w:t>Allure Reports (0-10)</w:t>
            </w:r>
          </w:p>
        </w:tc>
        <w:tc>
          <w:tcPr>
            <w:tcW w:w="270" w:type="pct"/>
            <w:tcBorders>
              <w:top w:val="single" w:sz="4" w:space="0" w:color="auto"/>
              <w:left w:val="single" w:sz="4" w:space="0" w:color="auto"/>
              <w:bottom w:val="single" w:sz="4" w:space="0" w:color="auto"/>
              <w:right w:val="single" w:sz="4" w:space="0" w:color="auto"/>
            </w:tcBorders>
            <w:shd w:val="clear" w:color="auto" w:fill="DDDECE"/>
            <w:hideMark/>
          </w:tcPr>
          <w:p w14:paraId="1F8B4BCC" w14:textId="77777777" w:rsidR="00D81A97" w:rsidRPr="00D81A97" w:rsidRDefault="00D81A97" w:rsidP="00D81A97">
            <w:pPr>
              <w:rPr>
                <w:b/>
                <w:bCs/>
                <w:lang w:val="en-US"/>
              </w:rPr>
            </w:pPr>
            <w:r w:rsidRPr="00D81A97">
              <w:rPr>
                <w:b/>
                <w:bCs/>
                <w:lang w:val="en-US"/>
              </w:rPr>
              <w:t>Po</w:t>
            </w:r>
          </w:p>
        </w:tc>
      </w:tr>
      <w:tr w:rsidR="00A21362" w:rsidRPr="00D81A97" w14:paraId="6B1E2611" w14:textId="77777777" w:rsidTr="00192FA8">
        <w:tc>
          <w:tcPr>
            <w:tcW w:w="565" w:type="pct"/>
            <w:tcBorders>
              <w:top w:val="single" w:sz="4" w:space="0" w:color="auto"/>
              <w:left w:val="single" w:sz="4" w:space="0" w:color="auto"/>
              <w:bottom w:val="single" w:sz="4" w:space="0" w:color="auto"/>
              <w:right w:val="single" w:sz="4" w:space="0" w:color="auto"/>
            </w:tcBorders>
            <w:hideMark/>
          </w:tcPr>
          <w:p w14:paraId="7AE6A5D6" w14:textId="77777777" w:rsidR="00D81A97" w:rsidRPr="00D81A97" w:rsidRDefault="00D81A97" w:rsidP="00D81A97">
            <w:pPr>
              <w:rPr>
                <w:b/>
                <w:lang w:val="en-US"/>
              </w:rPr>
            </w:pPr>
            <w:proofErr w:type="spellStart"/>
            <w:r w:rsidRPr="00D81A97">
              <w:rPr>
                <w:b/>
                <w:lang w:val="en-US"/>
              </w:rPr>
              <w:t>Facilidad</w:t>
            </w:r>
            <w:proofErr w:type="spellEnd"/>
            <w:r w:rsidRPr="00D81A97">
              <w:rPr>
                <w:b/>
                <w:lang w:val="en-US"/>
              </w:rPr>
              <w:t xml:space="preserve"> de Uso</w:t>
            </w:r>
          </w:p>
        </w:tc>
        <w:tc>
          <w:tcPr>
            <w:tcW w:w="305" w:type="pct"/>
            <w:tcBorders>
              <w:top w:val="single" w:sz="4" w:space="0" w:color="auto"/>
              <w:left w:val="single" w:sz="4" w:space="0" w:color="auto"/>
              <w:bottom w:val="single" w:sz="4" w:space="0" w:color="auto"/>
              <w:right w:val="single" w:sz="4" w:space="0" w:color="auto"/>
            </w:tcBorders>
            <w:hideMark/>
          </w:tcPr>
          <w:p w14:paraId="7D74F155" w14:textId="77777777" w:rsidR="00D81A97" w:rsidRPr="00D81A97" w:rsidRDefault="00D81A97" w:rsidP="00D81A97">
            <w:r w:rsidRPr="00D81A97">
              <w:rPr>
                <w:lang w:val="en-US"/>
              </w:rPr>
              <w:t>4</w:t>
            </w:r>
          </w:p>
        </w:tc>
        <w:tc>
          <w:tcPr>
            <w:tcW w:w="452" w:type="pct"/>
            <w:tcBorders>
              <w:top w:val="single" w:sz="4" w:space="0" w:color="auto"/>
              <w:left w:val="single" w:sz="4" w:space="0" w:color="auto"/>
              <w:bottom w:val="single" w:sz="4" w:space="0" w:color="auto"/>
              <w:right w:val="single" w:sz="4" w:space="0" w:color="auto"/>
            </w:tcBorders>
            <w:hideMark/>
          </w:tcPr>
          <w:p w14:paraId="0A5B4DFB" w14:textId="77777777" w:rsidR="00D81A97" w:rsidRPr="00D81A97" w:rsidRDefault="00D81A97" w:rsidP="00D81A97">
            <w:pPr>
              <w:rPr>
                <w:lang w:val="en-US"/>
              </w:rPr>
            </w:pPr>
            <w:r w:rsidRPr="00D81A97">
              <w:rPr>
                <w:lang w:val="en-US"/>
              </w:rPr>
              <w:t>8</w:t>
            </w:r>
          </w:p>
        </w:tc>
        <w:tc>
          <w:tcPr>
            <w:tcW w:w="208" w:type="pct"/>
            <w:tcBorders>
              <w:top w:val="single" w:sz="4" w:space="0" w:color="auto"/>
              <w:left w:val="single" w:sz="4" w:space="0" w:color="auto"/>
              <w:bottom w:val="single" w:sz="4" w:space="0" w:color="auto"/>
              <w:right w:val="single" w:sz="4" w:space="0" w:color="auto"/>
            </w:tcBorders>
            <w:hideMark/>
          </w:tcPr>
          <w:p w14:paraId="6BCB52A6" w14:textId="77777777" w:rsidR="00D81A97" w:rsidRPr="00D81A97" w:rsidRDefault="00D81A97" w:rsidP="00D81A97">
            <w:pPr>
              <w:rPr>
                <w:lang w:val="en-US"/>
              </w:rPr>
            </w:pPr>
            <w:r w:rsidRPr="00D81A97">
              <w:rPr>
                <w:lang w:val="en-US"/>
              </w:rPr>
              <w:t>32</w:t>
            </w:r>
          </w:p>
        </w:tc>
        <w:tc>
          <w:tcPr>
            <w:tcW w:w="473" w:type="pct"/>
            <w:tcBorders>
              <w:top w:val="single" w:sz="4" w:space="0" w:color="auto"/>
              <w:left w:val="single" w:sz="4" w:space="0" w:color="auto"/>
              <w:bottom w:val="single" w:sz="4" w:space="0" w:color="auto"/>
              <w:right w:val="single" w:sz="4" w:space="0" w:color="auto"/>
            </w:tcBorders>
            <w:hideMark/>
          </w:tcPr>
          <w:p w14:paraId="722E9A8B" w14:textId="77777777" w:rsidR="00D81A97" w:rsidRPr="00D81A97" w:rsidRDefault="00D81A97" w:rsidP="00D81A97">
            <w:pPr>
              <w:rPr>
                <w:lang w:val="en-US"/>
              </w:rPr>
            </w:pPr>
            <w:r w:rsidRPr="00D81A97">
              <w:rPr>
                <w:lang w:val="en-US"/>
              </w:rPr>
              <w:t>8</w:t>
            </w:r>
          </w:p>
        </w:tc>
        <w:tc>
          <w:tcPr>
            <w:tcW w:w="237" w:type="pct"/>
            <w:tcBorders>
              <w:top w:val="single" w:sz="4" w:space="0" w:color="auto"/>
              <w:left w:val="single" w:sz="4" w:space="0" w:color="auto"/>
              <w:bottom w:val="single" w:sz="4" w:space="0" w:color="auto"/>
              <w:right w:val="single" w:sz="4" w:space="0" w:color="auto"/>
            </w:tcBorders>
            <w:hideMark/>
          </w:tcPr>
          <w:p w14:paraId="00EBCA99" w14:textId="77777777" w:rsidR="00D81A97" w:rsidRPr="00D81A97" w:rsidRDefault="00D81A97" w:rsidP="00D81A97">
            <w:pPr>
              <w:rPr>
                <w:lang w:val="en-US"/>
              </w:rPr>
            </w:pPr>
            <w:r w:rsidRPr="00D81A97">
              <w:rPr>
                <w:lang w:val="en-US"/>
              </w:rPr>
              <w:t>32</w:t>
            </w:r>
          </w:p>
        </w:tc>
        <w:tc>
          <w:tcPr>
            <w:tcW w:w="609" w:type="pct"/>
            <w:tcBorders>
              <w:top w:val="single" w:sz="4" w:space="0" w:color="auto"/>
              <w:left w:val="single" w:sz="4" w:space="0" w:color="auto"/>
              <w:bottom w:val="single" w:sz="4" w:space="0" w:color="auto"/>
              <w:right w:val="single" w:sz="4" w:space="0" w:color="auto"/>
            </w:tcBorders>
            <w:hideMark/>
          </w:tcPr>
          <w:p w14:paraId="70C80C0C" w14:textId="77777777" w:rsidR="00D81A97" w:rsidRPr="00D81A97" w:rsidRDefault="00D81A97" w:rsidP="00D81A97">
            <w:pPr>
              <w:rPr>
                <w:lang w:val="en-US"/>
              </w:rPr>
            </w:pPr>
            <w:r w:rsidRPr="00D81A97">
              <w:rPr>
                <w:lang w:val="en-US"/>
              </w:rPr>
              <w:t>6</w:t>
            </w:r>
          </w:p>
        </w:tc>
        <w:tc>
          <w:tcPr>
            <w:tcW w:w="303" w:type="pct"/>
            <w:tcBorders>
              <w:top w:val="single" w:sz="4" w:space="0" w:color="auto"/>
              <w:left w:val="single" w:sz="4" w:space="0" w:color="auto"/>
              <w:bottom w:val="single" w:sz="4" w:space="0" w:color="auto"/>
              <w:right w:val="single" w:sz="4" w:space="0" w:color="auto"/>
            </w:tcBorders>
            <w:hideMark/>
          </w:tcPr>
          <w:p w14:paraId="4583189A" w14:textId="77777777" w:rsidR="00D81A97" w:rsidRPr="00D81A97" w:rsidRDefault="00D81A97" w:rsidP="00D81A97">
            <w:pPr>
              <w:rPr>
                <w:lang w:val="en-US"/>
              </w:rPr>
            </w:pPr>
            <w:r w:rsidRPr="00D81A97">
              <w:rPr>
                <w:lang w:val="en-US"/>
              </w:rPr>
              <w:t>24</w:t>
            </w:r>
          </w:p>
        </w:tc>
        <w:tc>
          <w:tcPr>
            <w:tcW w:w="604" w:type="pct"/>
            <w:tcBorders>
              <w:top w:val="single" w:sz="4" w:space="0" w:color="auto"/>
              <w:left w:val="single" w:sz="4" w:space="0" w:color="auto"/>
              <w:bottom w:val="single" w:sz="4" w:space="0" w:color="auto"/>
              <w:right w:val="single" w:sz="4" w:space="0" w:color="auto"/>
            </w:tcBorders>
            <w:hideMark/>
          </w:tcPr>
          <w:p w14:paraId="5153B512" w14:textId="77777777" w:rsidR="00D81A97" w:rsidRPr="00D81A97" w:rsidRDefault="00D81A97" w:rsidP="00D81A97">
            <w:pPr>
              <w:rPr>
                <w:lang w:val="en-US"/>
              </w:rPr>
            </w:pPr>
            <w:r w:rsidRPr="00D81A97">
              <w:rPr>
                <w:lang w:val="en-US"/>
              </w:rPr>
              <w:t>10</w:t>
            </w:r>
          </w:p>
        </w:tc>
        <w:tc>
          <w:tcPr>
            <w:tcW w:w="336" w:type="pct"/>
            <w:tcBorders>
              <w:top w:val="single" w:sz="4" w:space="0" w:color="auto"/>
              <w:left w:val="single" w:sz="4" w:space="0" w:color="auto"/>
              <w:bottom w:val="single" w:sz="4" w:space="0" w:color="auto"/>
              <w:right w:val="single" w:sz="4" w:space="0" w:color="auto"/>
            </w:tcBorders>
            <w:hideMark/>
          </w:tcPr>
          <w:p w14:paraId="13564750" w14:textId="77777777" w:rsidR="00D81A97" w:rsidRPr="00D81A97" w:rsidRDefault="00D81A97" w:rsidP="00D81A97">
            <w:pPr>
              <w:rPr>
                <w:lang w:val="en-US"/>
              </w:rPr>
            </w:pPr>
            <w:r w:rsidRPr="00D81A97">
              <w:rPr>
                <w:lang w:val="en-US"/>
              </w:rPr>
              <w:t>40</w:t>
            </w:r>
          </w:p>
        </w:tc>
        <w:tc>
          <w:tcPr>
            <w:tcW w:w="638" w:type="pct"/>
            <w:tcBorders>
              <w:top w:val="single" w:sz="4" w:space="0" w:color="auto"/>
              <w:left w:val="single" w:sz="4" w:space="0" w:color="auto"/>
              <w:bottom w:val="single" w:sz="4" w:space="0" w:color="auto"/>
              <w:right w:val="single" w:sz="4" w:space="0" w:color="auto"/>
            </w:tcBorders>
            <w:hideMark/>
          </w:tcPr>
          <w:p w14:paraId="6FFA7E62" w14:textId="77777777" w:rsidR="00D81A97" w:rsidRPr="00D81A97" w:rsidRDefault="00D81A97" w:rsidP="00D81A97">
            <w:pPr>
              <w:rPr>
                <w:lang w:val="en-US"/>
              </w:rPr>
            </w:pPr>
            <w:r w:rsidRPr="00D81A97">
              <w:rPr>
                <w:lang w:val="en-US"/>
              </w:rPr>
              <w:t>6</w:t>
            </w:r>
          </w:p>
        </w:tc>
        <w:tc>
          <w:tcPr>
            <w:tcW w:w="270" w:type="pct"/>
            <w:tcBorders>
              <w:top w:val="single" w:sz="4" w:space="0" w:color="auto"/>
              <w:left w:val="single" w:sz="4" w:space="0" w:color="auto"/>
              <w:bottom w:val="single" w:sz="4" w:space="0" w:color="auto"/>
              <w:right w:val="single" w:sz="4" w:space="0" w:color="auto"/>
            </w:tcBorders>
            <w:hideMark/>
          </w:tcPr>
          <w:p w14:paraId="77CF69E3" w14:textId="77777777" w:rsidR="00D81A97" w:rsidRPr="00D81A97" w:rsidRDefault="00D81A97" w:rsidP="00D81A97">
            <w:pPr>
              <w:rPr>
                <w:lang w:val="en-US"/>
              </w:rPr>
            </w:pPr>
            <w:r w:rsidRPr="00D81A97">
              <w:rPr>
                <w:lang w:val="en-US"/>
              </w:rPr>
              <w:t>24</w:t>
            </w:r>
          </w:p>
        </w:tc>
      </w:tr>
      <w:tr w:rsidR="00A21362" w:rsidRPr="00D81A97" w14:paraId="7F8A3654" w14:textId="77777777" w:rsidTr="00192FA8">
        <w:tc>
          <w:tcPr>
            <w:tcW w:w="565" w:type="pct"/>
            <w:tcBorders>
              <w:top w:val="single" w:sz="4" w:space="0" w:color="auto"/>
              <w:left w:val="single" w:sz="4" w:space="0" w:color="auto"/>
              <w:bottom w:val="single" w:sz="4" w:space="0" w:color="auto"/>
              <w:right w:val="single" w:sz="4" w:space="0" w:color="auto"/>
            </w:tcBorders>
            <w:hideMark/>
          </w:tcPr>
          <w:p w14:paraId="7EA75D12" w14:textId="77777777" w:rsidR="00D81A97" w:rsidRPr="00D81A97" w:rsidRDefault="00D81A97" w:rsidP="00D81A97">
            <w:pPr>
              <w:rPr>
                <w:b/>
                <w:bCs/>
                <w:lang w:val="en-US"/>
              </w:rPr>
            </w:pPr>
            <w:proofErr w:type="spellStart"/>
            <w:r w:rsidRPr="00D81A97">
              <w:rPr>
                <w:b/>
                <w:bCs/>
                <w:lang w:val="en-US"/>
              </w:rPr>
              <w:t>Colaboración</w:t>
            </w:r>
            <w:proofErr w:type="spellEnd"/>
          </w:p>
        </w:tc>
        <w:tc>
          <w:tcPr>
            <w:tcW w:w="305" w:type="pct"/>
            <w:tcBorders>
              <w:top w:val="single" w:sz="4" w:space="0" w:color="auto"/>
              <w:left w:val="single" w:sz="4" w:space="0" w:color="auto"/>
              <w:bottom w:val="single" w:sz="4" w:space="0" w:color="auto"/>
              <w:right w:val="single" w:sz="4" w:space="0" w:color="auto"/>
            </w:tcBorders>
            <w:hideMark/>
          </w:tcPr>
          <w:p w14:paraId="75AA8854" w14:textId="77777777" w:rsidR="00D81A97" w:rsidRPr="00D81A97" w:rsidRDefault="00D81A97" w:rsidP="00D81A97">
            <w:pPr>
              <w:rPr>
                <w:lang w:val="en-US"/>
              </w:rPr>
            </w:pPr>
            <w:r w:rsidRPr="00D81A97">
              <w:rPr>
                <w:lang w:val="en-US"/>
              </w:rPr>
              <w:t>3</w:t>
            </w:r>
          </w:p>
        </w:tc>
        <w:tc>
          <w:tcPr>
            <w:tcW w:w="452" w:type="pct"/>
            <w:tcBorders>
              <w:top w:val="single" w:sz="4" w:space="0" w:color="auto"/>
              <w:left w:val="single" w:sz="4" w:space="0" w:color="auto"/>
              <w:bottom w:val="single" w:sz="4" w:space="0" w:color="auto"/>
              <w:right w:val="single" w:sz="4" w:space="0" w:color="auto"/>
            </w:tcBorders>
            <w:hideMark/>
          </w:tcPr>
          <w:p w14:paraId="2A3CE40C" w14:textId="77777777" w:rsidR="00D81A97" w:rsidRPr="00D81A97" w:rsidRDefault="00D81A97" w:rsidP="00D81A97">
            <w:pPr>
              <w:rPr>
                <w:lang w:val="en-US"/>
              </w:rPr>
            </w:pPr>
            <w:r w:rsidRPr="00D81A97">
              <w:rPr>
                <w:lang w:val="en-US"/>
              </w:rPr>
              <w:t>10</w:t>
            </w:r>
          </w:p>
        </w:tc>
        <w:tc>
          <w:tcPr>
            <w:tcW w:w="208" w:type="pct"/>
            <w:tcBorders>
              <w:top w:val="single" w:sz="4" w:space="0" w:color="auto"/>
              <w:left w:val="single" w:sz="4" w:space="0" w:color="auto"/>
              <w:bottom w:val="single" w:sz="4" w:space="0" w:color="auto"/>
              <w:right w:val="single" w:sz="4" w:space="0" w:color="auto"/>
            </w:tcBorders>
            <w:hideMark/>
          </w:tcPr>
          <w:p w14:paraId="7D0558A1" w14:textId="77777777" w:rsidR="00D81A97" w:rsidRPr="00D81A97" w:rsidRDefault="00D81A97" w:rsidP="00D81A97">
            <w:pPr>
              <w:rPr>
                <w:lang w:val="en-US"/>
              </w:rPr>
            </w:pPr>
            <w:r w:rsidRPr="00D81A97">
              <w:rPr>
                <w:lang w:val="en-US"/>
              </w:rPr>
              <w:t>30</w:t>
            </w:r>
          </w:p>
        </w:tc>
        <w:tc>
          <w:tcPr>
            <w:tcW w:w="473" w:type="pct"/>
            <w:tcBorders>
              <w:top w:val="single" w:sz="4" w:space="0" w:color="auto"/>
              <w:left w:val="single" w:sz="4" w:space="0" w:color="auto"/>
              <w:bottom w:val="single" w:sz="4" w:space="0" w:color="auto"/>
              <w:right w:val="single" w:sz="4" w:space="0" w:color="auto"/>
            </w:tcBorders>
            <w:hideMark/>
          </w:tcPr>
          <w:p w14:paraId="51260223" w14:textId="77777777" w:rsidR="00D81A97" w:rsidRPr="00D81A97" w:rsidRDefault="00D81A97" w:rsidP="00D81A97">
            <w:pPr>
              <w:rPr>
                <w:lang w:val="en-US"/>
              </w:rPr>
            </w:pPr>
            <w:r w:rsidRPr="00D81A97">
              <w:rPr>
                <w:lang w:val="en-US"/>
              </w:rPr>
              <w:t>8</w:t>
            </w:r>
          </w:p>
        </w:tc>
        <w:tc>
          <w:tcPr>
            <w:tcW w:w="237" w:type="pct"/>
            <w:tcBorders>
              <w:top w:val="single" w:sz="4" w:space="0" w:color="auto"/>
              <w:left w:val="single" w:sz="4" w:space="0" w:color="auto"/>
              <w:bottom w:val="single" w:sz="4" w:space="0" w:color="auto"/>
              <w:right w:val="single" w:sz="4" w:space="0" w:color="auto"/>
            </w:tcBorders>
            <w:hideMark/>
          </w:tcPr>
          <w:p w14:paraId="3A2CD70D" w14:textId="77777777" w:rsidR="00D81A97" w:rsidRPr="00D81A97" w:rsidRDefault="00D81A97" w:rsidP="00D81A97">
            <w:pPr>
              <w:rPr>
                <w:lang w:val="en-US"/>
              </w:rPr>
            </w:pPr>
            <w:r w:rsidRPr="00D81A97">
              <w:rPr>
                <w:lang w:val="en-US"/>
              </w:rPr>
              <w:t>24</w:t>
            </w:r>
          </w:p>
        </w:tc>
        <w:tc>
          <w:tcPr>
            <w:tcW w:w="609" w:type="pct"/>
            <w:tcBorders>
              <w:top w:val="single" w:sz="4" w:space="0" w:color="auto"/>
              <w:left w:val="single" w:sz="4" w:space="0" w:color="auto"/>
              <w:bottom w:val="single" w:sz="4" w:space="0" w:color="auto"/>
              <w:right w:val="single" w:sz="4" w:space="0" w:color="auto"/>
            </w:tcBorders>
            <w:hideMark/>
          </w:tcPr>
          <w:p w14:paraId="6542DB7F" w14:textId="77777777" w:rsidR="00D81A97" w:rsidRPr="00D81A97" w:rsidRDefault="00D81A97" w:rsidP="00D81A97">
            <w:pPr>
              <w:rPr>
                <w:lang w:val="en-US"/>
              </w:rPr>
            </w:pPr>
            <w:r w:rsidRPr="00D81A97">
              <w:rPr>
                <w:lang w:val="en-US"/>
              </w:rPr>
              <w:t>8</w:t>
            </w:r>
          </w:p>
        </w:tc>
        <w:tc>
          <w:tcPr>
            <w:tcW w:w="303" w:type="pct"/>
            <w:tcBorders>
              <w:top w:val="single" w:sz="4" w:space="0" w:color="auto"/>
              <w:left w:val="single" w:sz="4" w:space="0" w:color="auto"/>
              <w:bottom w:val="single" w:sz="4" w:space="0" w:color="auto"/>
              <w:right w:val="single" w:sz="4" w:space="0" w:color="auto"/>
            </w:tcBorders>
            <w:hideMark/>
          </w:tcPr>
          <w:p w14:paraId="50EB85CE" w14:textId="77777777" w:rsidR="00D81A97" w:rsidRPr="00D81A97" w:rsidRDefault="00D81A97" w:rsidP="00D81A97">
            <w:pPr>
              <w:rPr>
                <w:lang w:val="en-US"/>
              </w:rPr>
            </w:pPr>
            <w:r w:rsidRPr="00D81A97">
              <w:rPr>
                <w:lang w:val="en-US"/>
              </w:rPr>
              <w:t>24</w:t>
            </w:r>
          </w:p>
        </w:tc>
        <w:tc>
          <w:tcPr>
            <w:tcW w:w="604" w:type="pct"/>
            <w:tcBorders>
              <w:top w:val="single" w:sz="4" w:space="0" w:color="auto"/>
              <w:left w:val="single" w:sz="4" w:space="0" w:color="auto"/>
              <w:bottom w:val="single" w:sz="4" w:space="0" w:color="auto"/>
              <w:right w:val="single" w:sz="4" w:space="0" w:color="auto"/>
            </w:tcBorders>
            <w:hideMark/>
          </w:tcPr>
          <w:p w14:paraId="76791489" w14:textId="77777777" w:rsidR="00D81A97" w:rsidRPr="00D81A97" w:rsidRDefault="00D81A97" w:rsidP="00D81A97">
            <w:pPr>
              <w:rPr>
                <w:lang w:val="en-US"/>
              </w:rPr>
            </w:pPr>
            <w:r w:rsidRPr="00D81A97">
              <w:rPr>
                <w:lang w:val="en-US"/>
              </w:rPr>
              <w:t>6</w:t>
            </w:r>
          </w:p>
        </w:tc>
        <w:tc>
          <w:tcPr>
            <w:tcW w:w="336" w:type="pct"/>
            <w:tcBorders>
              <w:top w:val="single" w:sz="4" w:space="0" w:color="auto"/>
              <w:left w:val="single" w:sz="4" w:space="0" w:color="auto"/>
              <w:bottom w:val="single" w:sz="4" w:space="0" w:color="auto"/>
              <w:right w:val="single" w:sz="4" w:space="0" w:color="auto"/>
            </w:tcBorders>
            <w:hideMark/>
          </w:tcPr>
          <w:p w14:paraId="1E15D0C5" w14:textId="77777777" w:rsidR="00D81A97" w:rsidRPr="00D81A97" w:rsidRDefault="00D81A97" w:rsidP="00D81A97">
            <w:pPr>
              <w:rPr>
                <w:lang w:val="en-US"/>
              </w:rPr>
            </w:pPr>
            <w:r w:rsidRPr="00D81A97">
              <w:rPr>
                <w:lang w:val="en-US"/>
              </w:rPr>
              <w:t>18</w:t>
            </w:r>
          </w:p>
        </w:tc>
        <w:tc>
          <w:tcPr>
            <w:tcW w:w="638" w:type="pct"/>
            <w:tcBorders>
              <w:top w:val="single" w:sz="4" w:space="0" w:color="auto"/>
              <w:left w:val="single" w:sz="4" w:space="0" w:color="auto"/>
              <w:bottom w:val="single" w:sz="4" w:space="0" w:color="auto"/>
              <w:right w:val="single" w:sz="4" w:space="0" w:color="auto"/>
            </w:tcBorders>
            <w:hideMark/>
          </w:tcPr>
          <w:p w14:paraId="45F6D8ED" w14:textId="77777777" w:rsidR="00D81A97" w:rsidRPr="00D81A97" w:rsidRDefault="00D81A97" w:rsidP="00D81A97">
            <w:pPr>
              <w:rPr>
                <w:lang w:val="en-US"/>
              </w:rPr>
            </w:pPr>
            <w:r w:rsidRPr="00D81A97">
              <w:rPr>
                <w:lang w:val="en-US"/>
              </w:rPr>
              <w:t>6</w:t>
            </w:r>
          </w:p>
        </w:tc>
        <w:tc>
          <w:tcPr>
            <w:tcW w:w="270" w:type="pct"/>
            <w:tcBorders>
              <w:top w:val="single" w:sz="4" w:space="0" w:color="auto"/>
              <w:left w:val="single" w:sz="4" w:space="0" w:color="auto"/>
              <w:bottom w:val="single" w:sz="4" w:space="0" w:color="auto"/>
              <w:right w:val="single" w:sz="4" w:space="0" w:color="auto"/>
            </w:tcBorders>
            <w:hideMark/>
          </w:tcPr>
          <w:p w14:paraId="29ECE141" w14:textId="77777777" w:rsidR="00D81A97" w:rsidRPr="00D81A97" w:rsidRDefault="00D81A97" w:rsidP="00D81A97">
            <w:pPr>
              <w:rPr>
                <w:lang w:val="en-US"/>
              </w:rPr>
            </w:pPr>
            <w:r w:rsidRPr="00D81A97">
              <w:rPr>
                <w:lang w:val="en-US"/>
              </w:rPr>
              <w:t>18</w:t>
            </w:r>
          </w:p>
        </w:tc>
      </w:tr>
      <w:tr w:rsidR="00A21362" w:rsidRPr="00D81A97" w14:paraId="5BA8DF93" w14:textId="77777777" w:rsidTr="00192FA8">
        <w:tc>
          <w:tcPr>
            <w:tcW w:w="565" w:type="pct"/>
            <w:tcBorders>
              <w:top w:val="single" w:sz="4" w:space="0" w:color="auto"/>
              <w:left w:val="single" w:sz="4" w:space="0" w:color="auto"/>
              <w:bottom w:val="single" w:sz="4" w:space="0" w:color="auto"/>
              <w:right w:val="single" w:sz="4" w:space="0" w:color="auto"/>
            </w:tcBorders>
            <w:hideMark/>
          </w:tcPr>
          <w:p w14:paraId="74532BCC" w14:textId="77777777" w:rsidR="00D81A97" w:rsidRPr="00D81A97" w:rsidRDefault="00D81A97" w:rsidP="00D81A97">
            <w:pPr>
              <w:rPr>
                <w:b/>
                <w:bCs/>
                <w:lang w:val="en-US"/>
              </w:rPr>
            </w:pPr>
            <w:proofErr w:type="spellStart"/>
            <w:r w:rsidRPr="00D81A97">
              <w:rPr>
                <w:b/>
                <w:bCs/>
                <w:lang w:val="en-US"/>
              </w:rPr>
              <w:t>Integración</w:t>
            </w:r>
            <w:proofErr w:type="spellEnd"/>
          </w:p>
        </w:tc>
        <w:tc>
          <w:tcPr>
            <w:tcW w:w="305" w:type="pct"/>
            <w:tcBorders>
              <w:top w:val="single" w:sz="4" w:space="0" w:color="auto"/>
              <w:left w:val="single" w:sz="4" w:space="0" w:color="auto"/>
              <w:bottom w:val="single" w:sz="4" w:space="0" w:color="auto"/>
              <w:right w:val="single" w:sz="4" w:space="0" w:color="auto"/>
            </w:tcBorders>
            <w:hideMark/>
          </w:tcPr>
          <w:p w14:paraId="35C437E8" w14:textId="77777777" w:rsidR="00D81A97" w:rsidRPr="00D81A97" w:rsidRDefault="00D81A97" w:rsidP="00D81A97">
            <w:pPr>
              <w:rPr>
                <w:lang w:val="en-US"/>
              </w:rPr>
            </w:pPr>
            <w:r w:rsidRPr="00D81A97">
              <w:rPr>
                <w:lang w:val="en-US"/>
              </w:rPr>
              <w:t>5</w:t>
            </w:r>
          </w:p>
        </w:tc>
        <w:tc>
          <w:tcPr>
            <w:tcW w:w="452" w:type="pct"/>
            <w:tcBorders>
              <w:top w:val="single" w:sz="4" w:space="0" w:color="auto"/>
              <w:left w:val="single" w:sz="4" w:space="0" w:color="auto"/>
              <w:bottom w:val="single" w:sz="4" w:space="0" w:color="auto"/>
              <w:right w:val="single" w:sz="4" w:space="0" w:color="auto"/>
            </w:tcBorders>
            <w:hideMark/>
          </w:tcPr>
          <w:p w14:paraId="43A1906E" w14:textId="77777777" w:rsidR="00D81A97" w:rsidRPr="00D81A97" w:rsidRDefault="00D81A97" w:rsidP="00D81A97">
            <w:pPr>
              <w:rPr>
                <w:lang w:val="en-US"/>
              </w:rPr>
            </w:pPr>
            <w:r w:rsidRPr="00D81A97">
              <w:rPr>
                <w:lang w:val="en-US"/>
              </w:rPr>
              <w:t>10</w:t>
            </w:r>
          </w:p>
        </w:tc>
        <w:tc>
          <w:tcPr>
            <w:tcW w:w="208" w:type="pct"/>
            <w:tcBorders>
              <w:top w:val="single" w:sz="4" w:space="0" w:color="auto"/>
              <w:left w:val="single" w:sz="4" w:space="0" w:color="auto"/>
              <w:bottom w:val="single" w:sz="4" w:space="0" w:color="auto"/>
              <w:right w:val="single" w:sz="4" w:space="0" w:color="auto"/>
            </w:tcBorders>
            <w:hideMark/>
          </w:tcPr>
          <w:p w14:paraId="282E9AF0" w14:textId="77777777" w:rsidR="00D81A97" w:rsidRPr="00D81A97" w:rsidRDefault="00D81A97" w:rsidP="00D81A97">
            <w:pPr>
              <w:rPr>
                <w:lang w:val="en-US"/>
              </w:rPr>
            </w:pPr>
            <w:r w:rsidRPr="00D81A97">
              <w:rPr>
                <w:lang w:val="en-US"/>
              </w:rPr>
              <w:t>50</w:t>
            </w:r>
          </w:p>
        </w:tc>
        <w:tc>
          <w:tcPr>
            <w:tcW w:w="473" w:type="pct"/>
            <w:tcBorders>
              <w:top w:val="single" w:sz="4" w:space="0" w:color="auto"/>
              <w:left w:val="single" w:sz="4" w:space="0" w:color="auto"/>
              <w:bottom w:val="single" w:sz="4" w:space="0" w:color="auto"/>
              <w:right w:val="single" w:sz="4" w:space="0" w:color="auto"/>
            </w:tcBorders>
            <w:hideMark/>
          </w:tcPr>
          <w:p w14:paraId="1EFAADE6" w14:textId="77777777" w:rsidR="00D81A97" w:rsidRPr="00D81A97" w:rsidRDefault="00D81A97" w:rsidP="00D81A97">
            <w:pPr>
              <w:rPr>
                <w:lang w:val="en-US"/>
              </w:rPr>
            </w:pPr>
            <w:r w:rsidRPr="00D81A97">
              <w:rPr>
                <w:lang w:val="en-US"/>
              </w:rPr>
              <w:t>10</w:t>
            </w:r>
          </w:p>
        </w:tc>
        <w:tc>
          <w:tcPr>
            <w:tcW w:w="237" w:type="pct"/>
            <w:tcBorders>
              <w:top w:val="single" w:sz="4" w:space="0" w:color="auto"/>
              <w:left w:val="single" w:sz="4" w:space="0" w:color="auto"/>
              <w:bottom w:val="single" w:sz="4" w:space="0" w:color="auto"/>
              <w:right w:val="single" w:sz="4" w:space="0" w:color="auto"/>
            </w:tcBorders>
            <w:hideMark/>
          </w:tcPr>
          <w:p w14:paraId="11EE19B0" w14:textId="77777777" w:rsidR="00D81A97" w:rsidRPr="00D81A97" w:rsidRDefault="00D81A97" w:rsidP="00D81A97">
            <w:pPr>
              <w:rPr>
                <w:lang w:val="en-US"/>
              </w:rPr>
            </w:pPr>
            <w:r w:rsidRPr="00D81A97">
              <w:rPr>
                <w:lang w:val="en-US"/>
              </w:rPr>
              <w:t>50</w:t>
            </w:r>
          </w:p>
        </w:tc>
        <w:tc>
          <w:tcPr>
            <w:tcW w:w="609" w:type="pct"/>
            <w:tcBorders>
              <w:top w:val="single" w:sz="4" w:space="0" w:color="auto"/>
              <w:left w:val="single" w:sz="4" w:space="0" w:color="auto"/>
              <w:bottom w:val="single" w:sz="4" w:space="0" w:color="auto"/>
              <w:right w:val="single" w:sz="4" w:space="0" w:color="auto"/>
            </w:tcBorders>
            <w:hideMark/>
          </w:tcPr>
          <w:p w14:paraId="765C3333" w14:textId="77777777" w:rsidR="00D81A97" w:rsidRPr="00D81A97" w:rsidRDefault="00D81A97" w:rsidP="00D81A97">
            <w:pPr>
              <w:rPr>
                <w:lang w:val="en-US"/>
              </w:rPr>
            </w:pPr>
            <w:r w:rsidRPr="00D81A97">
              <w:rPr>
                <w:lang w:val="en-US"/>
              </w:rPr>
              <w:t>8</w:t>
            </w:r>
          </w:p>
        </w:tc>
        <w:tc>
          <w:tcPr>
            <w:tcW w:w="303" w:type="pct"/>
            <w:tcBorders>
              <w:top w:val="single" w:sz="4" w:space="0" w:color="auto"/>
              <w:left w:val="single" w:sz="4" w:space="0" w:color="auto"/>
              <w:bottom w:val="single" w:sz="4" w:space="0" w:color="auto"/>
              <w:right w:val="single" w:sz="4" w:space="0" w:color="auto"/>
            </w:tcBorders>
            <w:hideMark/>
          </w:tcPr>
          <w:p w14:paraId="4A25298E" w14:textId="77777777" w:rsidR="00D81A97" w:rsidRPr="00D81A97" w:rsidRDefault="00D81A97" w:rsidP="00D81A97">
            <w:pPr>
              <w:rPr>
                <w:lang w:val="en-US"/>
              </w:rPr>
            </w:pPr>
            <w:r w:rsidRPr="00D81A97">
              <w:rPr>
                <w:lang w:val="en-US"/>
              </w:rPr>
              <w:t>40</w:t>
            </w:r>
          </w:p>
        </w:tc>
        <w:tc>
          <w:tcPr>
            <w:tcW w:w="604" w:type="pct"/>
            <w:tcBorders>
              <w:top w:val="single" w:sz="4" w:space="0" w:color="auto"/>
              <w:left w:val="single" w:sz="4" w:space="0" w:color="auto"/>
              <w:bottom w:val="single" w:sz="4" w:space="0" w:color="auto"/>
              <w:right w:val="single" w:sz="4" w:space="0" w:color="auto"/>
            </w:tcBorders>
            <w:hideMark/>
          </w:tcPr>
          <w:p w14:paraId="0EB81A82" w14:textId="77777777" w:rsidR="00D81A97" w:rsidRPr="00D81A97" w:rsidRDefault="00D81A97" w:rsidP="00D81A97">
            <w:pPr>
              <w:rPr>
                <w:lang w:val="en-US"/>
              </w:rPr>
            </w:pPr>
            <w:r w:rsidRPr="00D81A97">
              <w:rPr>
                <w:lang w:val="en-US"/>
              </w:rPr>
              <w:t>4</w:t>
            </w:r>
          </w:p>
        </w:tc>
        <w:tc>
          <w:tcPr>
            <w:tcW w:w="336" w:type="pct"/>
            <w:tcBorders>
              <w:top w:val="single" w:sz="4" w:space="0" w:color="auto"/>
              <w:left w:val="single" w:sz="4" w:space="0" w:color="auto"/>
              <w:bottom w:val="single" w:sz="4" w:space="0" w:color="auto"/>
              <w:right w:val="single" w:sz="4" w:space="0" w:color="auto"/>
            </w:tcBorders>
            <w:hideMark/>
          </w:tcPr>
          <w:p w14:paraId="47DDB29C" w14:textId="77777777" w:rsidR="00D81A97" w:rsidRPr="00D81A97" w:rsidRDefault="00D81A97" w:rsidP="00D81A97">
            <w:pPr>
              <w:rPr>
                <w:lang w:val="en-US"/>
              </w:rPr>
            </w:pPr>
            <w:r w:rsidRPr="00D81A97">
              <w:rPr>
                <w:lang w:val="en-US"/>
              </w:rPr>
              <w:t>20</w:t>
            </w:r>
          </w:p>
        </w:tc>
        <w:tc>
          <w:tcPr>
            <w:tcW w:w="638" w:type="pct"/>
            <w:tcBorders>
              <w:top w:val="single" w:sz="4" w:space="0" w:color="auto"/>
              <w:left w:val="single" w:sz="4" w:space="0" w:color="auto"/>
              <w:bottom w:val="single" w:sz="4" w:space="0" w:color="auto"/>
              <w:right w:val="single" w:sz="4" w:space="0" w:color="auto"/>
            </w:tcBorders>
            <w:hideMark/>
          </w:tcPr>
          <w:p w14:paraId="1F19EC28" w14:textId="77777777" w:rsidR="00D81A97" w:rsidRPr="00D81A97" w:rsidRDefault="00D81A97" w:rsidP="00D81A97">
            <w:pPr>
              <w:rPr>
                <w:lang w:val="en-US"/>
              </w:rPr>
            </w:pPr>
            <w:r w:rsidRPr="00D81A97">
              <w:rPr>
                <w:lang w:val="en-US"/>
              </w:rPr>
              <w:t>10</w:t>
            </w:r>
          </w:p>
        </w:tc>
        <w:tc>
          <w:tcPr>
            <w:tcW w:w="270" w:type="pct"/>
            <w:tcBorders>
              <w:top w:val="single" w:sz="4" w:space="0" w:color="auto"/>
              <w:left w:val="single" w:sz="4" w:space="0" w:color="auto"/>
              <w:bottom w:val="single" w:sz="4" w:space="0" w:color="auto"/>
              <w:right w:val="single" w:sz="4" w:space="0" w:color="auto"/>
            </w:tcBorders>
            <w:hideMark/>
          </w:tcPr>
          <w:p w14:paraId="40857A12" w14:textId="77777777" w:rsidR="00D81A97" w:rsidRPr="00D81A97" w:rsidRDefault="00D81A97" w:rsidP="00D81A97">
            <w:pPr>
              <w:rPr>
                <w:lang w:val="en-US"/>
              </w:rPr>
            </w:pPr>
            <w:r w:rsidRPr="00D81A97">
              <w:rPr>
                <w:lang w:val="en-US"/>
              </w:rPr>
              <w:t>50</w:t>
            </w:r>
          </w:p>
        </w:tc>
      </w:tr>
      <w:tr w:rsidR="00A21362" w:rsidRPr="00D81A97" w14:paraId="78C48D5D" w14:textId="77777777" w:rsidTr="00192FA8">
        <w:tc>
          <w:tcPr>
            <w:tcW w:w="565" w:type="pct"/>
            <w:tcBorders>
              <w:top w:val="single" w:sz="4" w:space="0" w:color="auto"/>
              <w:left w:val="single" w:sz="4" w:space="0" w:color="auto"/>
              <w:bottom w:val="single" w:sz="4" w:space="0" w:color="auto"/>
              <w:right w:val="single" w:sz="4" w:space="0" w:color="auto"/>
            </w:tcBorders>
            <w:hideMark/>
          </w:tcPr>
          <w:p w14:paraId="7895FED6" w14:textId="77777777" w:rsidR="00D81A97" w:rsidRPr="00D81A97" w:rsidRDefault="00D81A97" w:rsidP="00D81A97">
            <w:pPr>
              <w:rPr>
                <w:b/>
                <w:bCs/>
                <w:lang w:val="en-US"/>
              </w:rPr>
            </w:pPr>
            <w:proofErr w:type="spellStart"/>
            <w:r w:rsidRPr="00D81A97">
              <w:rPr>
                <w:b/>
                <w:bCs/>
                <w:lang w:val="en-US"/>
              </w:rPr>
              <w:t>Trazabilidad</w:t>
            </w:r>
            <w:proofErr w:type="spellEnd"/>
          </w:p>
        </w:tc>
        <w:tc>
          <w:tcPr>
            <w:tcW w:w="305" w:type="pct"/>
            <w:tcBorders>
              <w:top w:val="single" w:sz="4" w:space="0" w:color="auto"/>
              <w:left w:val="single" w:sz="4" w:space="0" w:color="auto"/>
              <w:bottom w:val="single" w:sz="4" w:space="0" w:color="auto"/>
              <w:right w:val="single" w:sz="4" w:space="0" w:color="auto"/>
            </w:tcBorders>
            <w:hideMark/>
          </w:tcPr>
          <w:p w14:paraId="2D5E6249" w14:textId="77777777" w:rsidR="00D81A97" w:rsidRPr="00D81A97" w:rsidRDefault="00D81A97" w:rsidP="00D81A97">
            <w:pPr>
              <w:rPr>
                <w:lang w:val="en-US"/>
              </w:rPr>
            </w:pPr>
            <w:r w:rsidRPr="00D81A97">
              <w:rPr>
                <w:lang w:val="en-US"/>
              </w:rPr>
              <w:t>5</w:t>
            </w:r>
          </w:p>
        </w:tc>
        <w:tc>
          <w:tcPr>
            <w:tcW w:w="452" w:type="pct"/>
            <w:tcBorders>
              <w:top w:val="single" w:sz="4" w:space="0" w:color="auto"/>
              <w:left w:val="single" w:sz="4" w:space="0" w:color="auto"/>
              <w:bottom w:val="single" w:sz="4" w:space="0" w:color="auto"/>
              <w:right w:val="single" w:sz="4" w:space="0" w:color="auto"/>
            </w:tcBorders>
            <w:hideMark/>
          </w:tcPr>
          <w:p w14:paraId="18ED5ED1" w14:textId="77777777" w:rsidR="00D81A97" w:rsidRPr="00D81A97" w:rsidRDefault="00D81A97" w:rsidP="00D81A97">
            <w:pPr>
              <w:rPr>
                <w:lang w:val="en-US"/>
              </w:rPr>
            </w:pPr>
            <w:r w:rsidRPr="00D81A97">
              <w:rPr>
                <w:lang w:val="en-US"/>
              </w:rPr>
              <w:t>10</w:t>
            </w:r>
          </w:p>
        </w:tc>
        <w:tc>
          <w:tcPr>
            <w:tcW w:w="208" w:type="pct"/>
            <w:tcBorders>
              <w:top w:val="single" w:sz="4" w:space="0" w:color="auto"/>
              <w:left w:val="single" w:sz="4" w:space="0" w:color="auto"/>
              <w:bottom w:val="single" w:sz="4" w:space="0" w:color="auto"/>
              <w:right w:val="single" w:sz="4" w:space="0" w:color="auto"/>
            </w:tcBorders>
            <w:hideMark/>
          </w:tcPr>
          <w:p w14:paraId="655B38A9" w14:textId="77777777" w:rsidR="00D81A97" w:rsidRPr="00D81A97" w:rsidRDefault="00D81A97" w:rsidP="00D81A97">
            <w:pPr>
              <w:rPr>
                <w:lang w:val="en-US"/>
              </w:rPr>
            </w:pPr>
            <w:r w:rsidRPr="00D81A97">
              <w:rPr>
                <w:lang w:val="en-US"/>
              </w:rPr>
              <w:t>50</w:t>
            </w:r>
          </w:p>
        </w:tc>
        <w:tc>
          <w:tcPr>
            <w:tcW w:w="473" w:type="pct"/>
            <w:tcBorders>
              <w:top w:val="single" w:sz="4" w:space="0" w:color="auto"/>
              <w:left w:val="single" w:sz="4" w:space="0" w:color="auto"/>
              <w:bottom w:val="single" w:sz="4" w:space="0" w:color="auto"/>
              <w:right w:val="single" w:sz="4" w:space="0" w:color="auto"/>
            </w:tcBorders>
            <w:hideMark/>
          </w:tcPr>
          <w:p w14:paraId="7799A932" w14:textId="77777777" w:rsidR="00D81A97" w:rsidRPr="00D81A97" w:rsidRDefault="00D81A97" w:rsidP="00D81A97">
            <w:pPr>
              <w:rPr>
                <w:lang w:val="en-US"/>
              </w:rPr>
            </w:pPr>
            <w:r w:rsidRPr="00D81A97">
              <w:rPr>
                <w:lang w:val="en-US"/>
              </w:rPr>
              <w:t>8</w:t>
            </w:r>
          </w:p>
        </w:tc>
        <w:tc>
          <w:tcPr>
            <w:tcW w:w="237" w:type="pct"/>
            <w:tcBorders>
              <w:top w:val="single" w:sz="4" w:space="0" w:color="auto"/>
              <w:left w:val="single" w:sz="4" w:space="0" w:color="auto"/>
              <w:bottom w:val="single" w:sz="4" w:space="0" w:color="auto"/>
              <w:right w:val="single" w:sz="4" w:space="0" w:color="auto"/>
            </w:tcBorders>
            <w:hideMark/>
          </w:tcPr>
          <w:p w14:paraId="5CFCE264" w14:textId="77777777" w:rsidR="00D81A97" w:rsidRPr="00D81A97" w:rsidRDefault="00D81A97" w:rsidP="00D81A97">
            <w:pPr>
              <w:rPr>
                <w:lang w:val="en-US"/>
              </w:rPr>
            </w:pPr>
            <w:r w:rsidRPr="00D81A97">
              <w:rPr>
                <w:lang w:val="en-US"/>
              </w:rPr>
              <w:t>40</w:t>
            </w:r>
          </w:p>
        </w:tc>
        <w:tc>
          <w:tcPr>
            <w:tcW w:w="609" w:type="pct"/>
            <w:tcBorders>
              <w:top w:val="single" w:sz="4" w:space="0" w:color="auto"/>
              <w:left w:val="single" w:sz="4" w:space="0" w:color="auto"/>
              <w:bottom w:val="single" w:sz="4" w:space="0" w:color="auto"/>
              <w:right w:val="single" w:sz="4" w:space="0" w:color="auto"/>
            </w:tcBorders>
            <w:hideMark/>
          </w:tcPr>
          <w:p w14:paraId="6C8600A6" w14:textId="77777777" w:rsidR="00D81A97" w:rsidRPr="00D81A97" w:rsidRDefault="00D81A97" w:rsidP="00D81A97">
            <w:pPr>
              <w:rPr>
                <w:lang w:val="en-US"/>
              </w:rPr>
            </w:pPr>
            <w:r w:rsidRPr="00D81A97">
              <w:rPr>
                <w:lang w:val="en-US"/>
              </w:rPr>
              <w:t>10</w:t>
            </w:r>
          </w:p>
        </w:tc>
        <w:tc>
          <w:tcPr>
            <w:tcW w:w="303" w:type="pct"/>
            <w:tcBorders>
              <w:top w:val="single" w:sz="4" w:space="0" w:color="auto"/>
              <w:left w:val="single" w:sz="4" w:space="0" w:color="auto"/>
              <w:bottom w:val="single" w:sz="4" w:space="0" w:color="auto"/>
              <w:right w:val="single" w:sz="4" w:space="0" w:color="auto"/>
            </w:tcBorders>
            <w:hideMark/>
          </w:tcPr>
          <w:p w14:paraId="6BD3D6D7" w14:textId="77777777" w:rsidR="00D81A97" w:rsidRPr="00D81A97" w:rsidRDefault="00D81A97" w:rsidP="00D81A97">
            <w:pPr>
              <w:rPr>
                <w:lang w:val="en-US"/>
              </w:rPr>
            </w:pPr>
            <w:r w:rsidRPr="00D81A97">
              <w:rPr>
                <w:lang w:val="en-US"/>
              </w:rPr>
              <w:t>50</w:t>
            </w:r>
          </w:p>
        </w:tc>
        <w:tc>
          <w:tcPr>
            <w:tcW w:w="604" w:type="pct"/>
            <w:tcBorders>
              <w:top w:val="single" w:sz="4" w:space="0" w:color="auto"/>
              <w:left w:val="single" w:sz="4" w:space="0" w:color="auto"/>
              <w:bottom w:val="single" w:sz="4" w:space="0" w:color="auto"/>
              <w:right w:val="single" w:sz="4" w:space="0" w:color="auto"/>
            </w:tcBorders>
            <w:hideMark/>
          </w:tcPr>
          <w:p w14:paraId="38E5DDBB" w14:textId="77777777" w:rsidR="00D81A97" w:rsidRPr="00D81A97" w:rsidRDefault="00D81A97" w:rsidP="00D81A97">
            <w:pPr>
              <w:rPr>
                <w:lang w:val="en-US"/>
              </w:rPr>
            </w:pPr>
            <w:r w:rsidRPr="00D81A97">
              <w:rPr>
                <w:lang w:val="en-US"/>
              </w:rPr>
              <w:t>2</w:t>
            </w:r>
          </w:p>
        </w:tc>
        <w:tc>
          <w:tcPr>
            <w:tcW w:w="336" w:type="pct"/>
            <w:tcBorders>
              <w:top w:val="single" w:sz="4" w:space="0" w:color="auto"/>
              <w:left w:val="single" w:sz="4" w:space="0" w:color="auto"/>
              <w:bottom w:val="single" w:sz="4" w:space="0" w:color="auto"/>
              <w:right w:val="single" w:sz="4" w:space="0" w:color="auto"/>
            </w:tcBorders>
            <w:hideMark/>
          </w:tcPr>
          <w:p w14:paraId="657830DD" w14:textId="77777777" w:rsidR="00D81A97" w:rsidRPr="00D81A97" w:rsidRDefault="00D81A97" w:rsidP="00D81A97">
            <w:pPr>
              <w:rPr>
                <w:lang w:val="en-US"/>
              </w:rPr>
            </w:pPr>
            <w:r w:rsidRPr="00D81A97">
              <w:rPr>
                <w:lang w:val="en-US"/>
              </w:rPr>
              <w:t>10</w:t>
            </w:r>
          </w:p>
        </w:tc>
        <w:tc>
          <w:tcPr>
            <w:tcW w:w="638" w:type="pct"/>
            <w:tcBorders>
              <w:top w:val="single" w:sz="4" w:space="0" w:color="auto"/>
              <w:left w:val="single" w:sz="4" w:space="0" w:color="auto"/>
              <w:bottom w:val="single" w:sz="4" w:space="0" w:color="auto"/>
              <w:right w:val="single" w:sz="4" w:space="0" w:color="auto"/>
            </w:tcBorders>
            <w:hideMark/>
          </w:tcPr>
          <w:p w14:paraId="4EF777A2" w14:textId="77777777" w:rsidR="00D81A97" w:rsidRPr="00D81A97" w:rsidRDefault="00D81A97" w:rsidP="00D81A97">
            <w:pPr>
              <w:rPr>
                <w:lang w:val="en-US"/>
              </w:rPr>
            </w:pPr>
            <w:r w:rsidRPr="00D81A97">
              <w:rPr>
                <w:lang w:val="en-US"/>
              </w:rPr>
              <w:t>8</w:t>
            </w:r>
          </w:p>
        </w:tc>
        <w:tc>
          <w:tcPr>
            <w:tcW w:w="270" w:type="pct"/>
            <w:tcBorders>
              <w:top w:val="single" w:sz="4" w:space="0" w:color="auto"/>
              <w:left w:val="single" w:sz="4" w:space="0" w:color="auto"/>
              <w:bottom w:val="single" w:sz="4" w:space="0" w:color="auto"/>
              <w:right w:val="single" w:sz="4" w:space="0" w:color="auto"/>
            </w:tcBorders>
            <w:hideMark/>
          </w:tcPr>
          <w:p w14:paraId="06B56A88" w14:textId="77777777" w:rsidR="00D81A97" w:rsidRPr="00D81A97" w:rsidRDefault="00D81A97" w:rsidP="00D81A97">
            <w:pPr>
              <w:rPr>
                <w:lang w:val="en-US"/>
              </w:rPr>
            </w:pPr>
            <w:r w:rsidRPr="00D81A97">
              <w:rPr>
                <w:lang w:val="en-US"/>
              </w:rPr>
              <w:t>40</w:t>
            </w:r>
          </w:p>
        </w:tc>
      </w:tr>
      <w:tr w:rsidR="00A21362" w:rsidRPr="00D81A97" w14:paraId="1D0AB74B" w14:textId="77777777" w:rsidTr="00192FA8">
        <w:tc>
          <w:tcPr>
            <w:tcW w:w="565" w:type="pct"/>
            <w:tcBorders>
              <w:top w:val="single" w:sz="4" w:space="0" w:color="auto"/>
              <w:left w:val="single" w:sz="4" w:space="0" w:color="auto"/>
              <w:bottom w:val="single" w:sz="4" w:space="0" w:color="auto"/>
              <w:right w:val="single" w:sz="4" w:space="0" w:color="auto"/>
            </w:tcBorders>
            <w:hideMark/>
          </w:tcPr>
          <w:p w14:paraId="27701E33" w14:textId="77777777" w:rsidR="00D81A97" w:rsidRPr="00D81A97" w:rsidRDefault="00D81A97" w:rsidP="00D81A97">
            <w:pPr>
              <w:rPr>
                <w:b/>
                <w:lang w:val="en-US"/>
              </w:rPr>
            </w:pPr>
            <w:r w:rsidRPr="00D81A97">
              <w:rPr>
                <w:b/>
                <w:lang w:val="en-US"/>
              </w:rPr>
              <w:lastRenderedPageBreak/>
              <w:t xml:space="preserve">Control de </w:t>
            </w:r>
            <w:proofErr w:type="spellStart"/>
            <w:r w:rsidRPr="00D81A97">
              <w:rPr>
                <w:b/>
                <w:lang w:val="en-US"/>
              </w:rPr>
              <w:t>Versiones</w:t>
            </w:r>
            <w:proofErr w:type="spellEnd"/>
          </w:p>
        </w:tc>
        <w:tc>
          <w:tcPr>
            <w:tcW w:w="305" w:type="pct"/>
            <w:tcBorders>
              <w:top w:val="single" w:sz="4" w:space="0" w:color="auto"/>
              <w:left w:val="single" w:sz="4" w:space="0" w:color="auto"/>
              <w:bottom w:val="single" w:sz="4" w:space="0" w:color="auto"/>
              <w:right w:val="single" w:sz="4" w:space="0" w:color="auto"/>
            </w:tcBorders>
            <w:hideMark/>
          </w:tcPr>
          <w:p w14:paraId="13435648" w14:textId="77777777" w:rsidR="00D81A97" w:rsidRPr="00D81A97" w:rsidRDefault="00D81A97" w:rsidP="00D81A97">
            <w:r w:rsidRPr="00D81A97">
              <w:rPr>
                <w:lang w:val="en-US"/>
              </w:rPr>
              <w:t>4</w:t>
            </w:r>
          </w:p>
        </w:tc>
        <w:tc>
          <w:tcPr>
            <w:tcW w:w="452" w:type="pct"/>
            <w:tcBorders>
              <w:top w:val="single" w:sz="4" w:space="0" w:color="auto"/>
              <w:left w:val="single" w:sz="4" w:space="0" w:color="auto"/>
              <w:bottom w:val="single" w:sz="4" w:space="0" w:color="auto"/>
              <w:right w:val="single" w:sz="4" w:space="0" w:color="auto"/>
            </w:tcBorders>
            <w:hideMark/>
          </w:tcPr>
          <w:p w14:paraId="1951D423" w14:textId="77777777" w:rsidR="00D81A97" w:rsidRPr="00D81A97" w:rsidRDefault="00D81A97" w:rsidP="00D81A97">
            <w:pPr>
              <w:rPr>
                <w:lang w:val="en-US"/>
              </w:rPr>
            </w:pPr>
            <w:r w:rsidRPr="00D81A97">
              <w:rPr>
                <w:lang w:val="en-US"/>
              </w:rPr>
              <w:t>8</w:t>
            </w:r>
          </w:p>
        </w:tc>
        <w:tc>
          <w:tcPr>
            <w:tcW w:w="208" w:type="pct"/>
            <w:tcBorders>
              <w:top w:val="single" w:sz="4" w:space="0" w:color="auto"/>
              <w:left w:val="single" w:sz="4" w:space="0" w:color="auto"/>
              <w:bottom w:val="single" w:sz="4" w:space="0" w:color="auto"/>
              <w:right w:val="single" w:sz="4" w:space="0" w:color="auto"/>
            </w:tcBorders>
            <w:hideMark/>
          </w:tcPr>
          <w:p w14:paraId="7343FD3B" w14:textId="77777777" w:rsidR="00D81A97" w:rsidRPr="00D81A97" w:rsidRDefault="00D81A97" w:rsidP="00D81A97">
            <w:pPr>
              <w:rPr>
                <w:lang w:val="en-US"/>
              </w:rPr>
            </w:pPr>
            <w:r w:rsidRPr="00D81A97">
              <w:rPr>
                <w:lang w:val="en-US"/>
              </w:rPr>
              <w:t>32</w:t>
            </w:r>
          </w:p>
        </w:tc>
        <w:tc>
          <w:tcPr>
            <w:tcW w:w="473" w:type="pct"/>
            <w:tcBorders>
              <w:top w:val="single" w:sz="4" w:space="0" w:color="auto"/>
              <w:left w:val="single" w:sz="4" w:space="0" w:color="auto"/>
              <w:bottom w:val="single" w:sz="4" w:space="0" w:color="auto"/>
              <w:right w:val="single" w:sz="4" w:space="0" w:color="auto"/>
            </w:tcBorders>
            <w:hideMark/>
          </w:tcPr>
          <w:p w14:paraId="1256BB52" w14:textId="77777777" w:rsidR="00D81A97" w:rsidRPr="00D81A97" w:rsidRDefault="00D81A97" w:rsidP="00D81A97">
            <w:pPr>
              <w:rPr>
                <w:lang w:val="en-US"/>
              </w:rPr>
            </w:pPr>
            <w:r w:rsidRPr="00D81A97">
              <w:rPr>
                <w:lang w:val="en-US"/>
              </w:rPr>
              <w:t>10</w:t>
            </w:r>
          </w:p>
        </w:tc>
        <w:tc>
          <w:tcPr>
            <w:tcW w:w="237" w:type="pct"/>
            <w:tcBorders>
              <w:top w:val="single" w:sz="4" w:space="0" w:color="auto"/>
              <w:left w:val="single" w:sz="4" w:space="0" w:color="auto"/>
              <w:bottom w:val="single" w:sz="4" w:space="0" w:color="auto"/>
              <w:right w:val="single" w:sz="4" w:space="0" w:color="auto"/>
            </w:tcBorders>
            <w:hideMark/>
          </w:tcPr>
          <w:p w14:paraId="245CE812" w14:textId="77777777" w:rsidR="00D81A97" w:rsidRPr="00D81A97" w:rsidRDefault="00D81A97" w:rsidP="00D81A97">
            <w:pPr>
              <w:rPr>
                <w:lang w:val="en-US"/>
              </w:rPr>
            </w:pPr>
            <w:r w:rsidRPr="00D81A97">
              <w:rPr>
                <w:lang w:val="en-US"/>
              </w:rPr>
              <w:t>40</w:t>
            </w:r>
          </w:p>
        </w:tc>
        <w:tc>
          <w:tcPr>
            <w:tcW w:w="609" w:type="pct"/>
            <w:tcBorders>
              <w:top w:val="single" w:sz="4" w:space="0" w:color="auto"/>
              <w:left w:val="single" w:sz="4" w:space="0" w:color="auto"/>
              <w:bottom w:val="single" w:sz="4" w:space="0" w:color="auto"/>
              <w:right w:val="single" w:sz="4" w:space="0" w:color="auto"/>
            </w:tcBorders>
            <w:hideMark/>
          </w:tcPr>
          <w:p w14:paraId="1B3FC59F" w14:textId="77777777" w:rsidR="00D81A97" w:rsidRPr="00D81A97" w:rsidRDefault="00D81A97" w:rsidP="00D81A97">
            <w:pPr>
              <w:rPr>
                <w:lang w:val="en-US"/>
              </w:rPr>
            </w:pPr>
            <w:r w:rsidRPr="00D81A97">
              <w:rPr>
                <w:lang w:val="en-US"/>
              </w:rPr>
              <w:t>6</w:t>
            </w:r>
          </w:p>
        </w:tc>
        <w:tc>
          <w:tcPr>
            <w:tcW w:w="303" w:type="pct"/>
            <w:tcBorders>
              <w:top w:val="single" w:sz="4" w:space="0" w:color="auto"/>
              <w:left w:val="single" w:sz="4" w:space="0" w:color="auto"/>
              <w:bottom w:val="single" w:sz="4" w:space="0" w:color="auto"/>
              <w:right w:val="single" w:sz="4" w:space="0" w:color="auto"/>
            </w:tcBorders>
            <w:hideMark/>
          </w:tcPr>
          <w:p w14:paraId="788D1862" w14:textId="77777777" w:rsidR="00D81A97" w:rsidRPr="00D81A97" w:rsidRDefault="00D81A97" w:rsidP="00D81A97">
            <w:pPr>
              <w:rPr>
                <w:lang w:val="en-US"/>
              </w:rPr>
            </w:pPr>
            <w:r w:rsidRPr="00D81A97">
              <w:rPr>
                <w:lang w:val="en-US"/>
              </w:rPr>
              <w:t>24</w:t>
            </w:r>
          </w:p>
        </w:tc>
        <w:tc>
          <w:tcPr>
            <w:tcW w:w="604" w:type="pct"/>
            <w:tcBorders>
              <w:top w:val="single" w:sz="4" w:space="0" w:color="auto"/>
              <w:left w:val="single" w:sz="4" w:space="0" w:color="auto"/>
              <w:bottom w:val="single" w:sz="4" w:space="0" w:color="auto"/>
              <w:right w:val="single" w:sz="4" w:space="0" w:color="auto"/>
            </w:tcBorders>
            <w:hideMark/>
          </w:tcPr>
          <w:p w14:paraId="57ED6D92" w14:textId="77777777" w:rsidR="00D81A97" w:rsidRPr="00D81A97" w:rsidRDefault="00D81A97" w:rsidP="00D81A97">
            <w:pPr>
              <w:rPr>
                <w:lang w:val="en-US"/>
              </w:rPr>
            </w:pPr>
            <w:r w:rsidRPr="00D81A97">
              <w:rPr>
                <w:lang w:val="en-US"/>
              </w:rPr>
              <w:t>4</w:t>
            </w:r>
          </w:p>
        </w:tc>
        <w:tc>
          <w:tcPr>
            <w:tcW w:w="336" w:type="pct"/>
            <w:tcBorders>
              <w:top w:val="single" w:sz="4" w:space="0" w:color="auto"/>
              <w:left w:val="single" w:sz="4" w:space="0" w:color="auto"/>
              <w:bottom w:val="single" w:sz="4" w:space="0" w:color="auto"/>
              <w:right w:val="single" w:sz="4" w:space="0" w:color="auto"/>
            </w:tcBorders>
            <w:hideMark/>
          </w:tcPr>
          <w:p w14:paraId="4A91718D" w14:textId="77777777" w:rsidR="00D81A97" w:rsidRPr="00D81A97" w:rsidRDefault="00D81A97" w:rsidP="00D81A97">
            <w:pPr>
              <w:rPr>
                <w:lang w:val="en-US"/>
              </w:rPr>
            </w:pPr>
            <w:r w:rsidRPr="00D81A97">
              <w:rPr>
                <w:lang w:val="en-US"/>
              </w:rPr>
              <w:t>16</w:t>
            </w:r>
          </w:p>
        </w:tc>
        <w:tc>
          <w:tcPr>
            <w:tcW w:w="638" w:type="pct"/>
            <w:tcBorders>
              <w:top w:val="single" w:sz="4" w:space="0" w:color="auto"/>
              <w:left w:val="single" w:sz="4" w:space="0" w:color="auto"/>
              <w:bottom w:val="single" w:sz="4" w:space="0" w:color="auto"/>
              <w:right w:val="single" w:sz="4" w:space="0" w:color="auto"/>
            </w:tcBorders>
            <w:hideMark/>
          </w:tcPr>
          <w:p w14:paraId="48BDFD32" w14:textId="77777777" w:rsidR="00D81A97" w:rsidRPr="00D81A97" w:rsidRDefault="00D81A97" w:rsidP="00D81A97">
            <w:pPr>
              <w:rPr>
                <w:lang w:val="en-US"/>
              </w:rPr>
            </w:pPr>
            <w:r w:rsidRPr="00D81A97">
              <w:rPr>
                <w:lang w:val="en-US"/>
              </w:rPr>
              <w:t>8</w:t>
            </w:r>
          </w:p>
        </w:tc>
        <w:tc>
          <w:tcPr>
            <w:tcW w:w="270" w:type="pct"/>
            <w:tcBorders>
              <w:top w:val="single" w:sz="4" w:space="0" w:color="auto"/>
              <w:left w:val="single" w:sz="4" w:space="0" w:color="auto"/>
              <w:bottom w:val="single" w:sz="4" w:space="0" w:color="auto"/>
              <w:right w:val="single" w:sz="4" w:space="0" w:color="auto"/>
            </w:tcBorders>
            <w:hideMark/>
          </w:tcPr>
          <w:p w14:paraId="3BA7523D" w14:textId="77777777" w:rsidR="00D81A97" w:rsidRPr="00D81A97" w:rsidRDefault="00D81A97" w:rsidP="00D81A97">
            <w:pPr>
              <w:rPr>
                <w:lang w:val="en-US"/>
              </w:rPr>
            </w:pPr>
            <w:r w:rsidRPr="00D81A97">
              <w:rPr>
                <w:lang w:val="en-US"/>
              </w:rPr>
              <w:t>32</w:t>
            </w:r>
          </w:p>
        </w:tc>
      </w:tr>
      <w:tr w:rsidR="00A21362" w:rsidRPr="00D81A97" w14:paraId="190DD6F5" w14:textId="77777777" w:rsidTr="00192FA8">
        <w:tc>
          <w:tcPr>
            <w:tcW w:w="565" w:type="pct"/>
            <w:tcBorders>
              <w:top w:val="single" w:sz="4" w:space="0" w:color="auto"/>
              <w:left w:val="single" w:sz="4" w:space="0" w:color="auto"/>
              <w:bottom w:val="single" w:sz="4" w:space="0" w:color="auto"/>
              <w:right w:val="single" w:sz="4" w:space="0" w:color="auto"/>
            </w:tcBorders>
            <w:hideMark/>
          </w:tcPr>
          <w:p w14:paraId="3F267683" w14:textId="77777777" w:rsidR="00D81A97" w:rsidRPr="00D81A97" w:rsidRDefault="00D81A97" w:rsidP="00D81A97">
            <w:pPr>
              <w:rPr>
                <w:b/>
                <w:bCs/>
                <w:lang w:val="en-US"/>
              </w:rPr>
            </w:pPr>
            <w:r w:rsidRPr="00D81A97">
              <w:rPr>
                <w:b/>
                <w:bCs/>
                <w:lang w:val="en-US"/>
              </w:rPr>
              <w:t>Costo</w:t>
            </w:r>
          </w:p>
        </w:tc>
        <w:tc>
          <w:tcPr>
            <w:tcW w:w="305" w:type="pct"/>
            <w:tcBorders>
              <w:top w:val="single" w:sz="4" w:space="0" w:color="auto"/>
              <w:left w:val="single" w:sz="4" w:space="0" w:color="auto"/>
              <w:bottom w:val="single" w:sz="4" w:space="0" w:color="auto"/>
              <w:right w:val="single" w:sz="4" w:space="0" w:color="auto"/>
            </w:tcBorders>
            <w:hideMark/>
          </w:tcPr>
          <w:p w14:paraId="419D5742" w14:textId="77777777" w:rsidR="00D81A97" w:rsidRPr="00D81A97" w:rsidRDefault="00D81A97" w:rsidP="00D81A97">
            <w:pPr>
              <w:rPr>
                <w:lang w:val="en-US"/>
              </w:rPr>
            </w:pPr>
            <w:r w:rsidRPr="00D81A97">
              <w:rPr>
                <w:lang w:val="en-US"/>
              </w:rPr>
              <w:t>3</w:t>
            </w:r>
          </w:p>
        </w:tc>
        <w:tc>
          <w:tcPr>
            <w:tcW w:w="452" w:type="pct"/>
            <w:tcBorders>
              <w:top w:val="single" w:sz="4" w:space="0" w:color="auto"/>
              <w:left w:val="single" w:sz="4" w:space="0" w:color="auto"/>
              <w:bottom w:val="single" w:sz="4" w:space="0" w:color="auto"/>
              <w:right w:val="single" w:sz="4" w:space="0" w:color="auto"/>
            </w:tcBorders>
            <w:hideMark/>
          </w:tcPr>
          <w:p w14:paraId="4C294662" w14:textId="77777777" w:rsidR="00D81A97" w:rsidRPr="00D81A97" w:rsidRDefault="00D81A97" w:rsidP="00D81A97">
            <w:pPr>
              <w:rPr>
                <w:lang w:val="en-US"/>
              </w:rPr>
            </w:pPr>
            <w:r w:rsidRPr="00D81A97">
              <w:rPr>
                <w:lang w:val="en-US"/>
              </w:rPr>
              <w:t>4</w:t>
            </w:r>
          </w:p>
        </w:tc>
        <w:tc>
          <w:tcPr>
            <w:tcW w:w="208" w:type="pct"/>
            <w:tcBorders>
              <w:top w:val="single" w:sz="4" w:space="0" w:color="auto"/>
              <w:left w:val="single" w:sz="4" w:space="0" w:color="auto"/>
              <w:bottom w:val="single" w:sz="4" w:space="0" w:color="auto"/>
              <w:right w:val="single" w:sz="4" w:space="0" w:color="auto"/>
            </w:tcBorders>
            <w:hideMark/>
          </w:tcPr>
          <w:p w14:paraId="667DFB69" w14:textId="77777777" w:rsidR="00D81A97" w:rsidRPr="00D81A97" w:rsidRDefault="00D81A97" w:rsidP="00D81A97">
            <w:pPr>
              <w:rPr>
                <w:lang w:val="en-US"/>
              </w:rPr>
            </w:pPr>
            <w:r w:rsidRPr="00D81A97">
              <w:rPr>
                <w:lang w:val="en-US"/>
              </w:rPr>
              <w:t>-12</w:t>
            </w:r>
          </w:p>
        </w:tc>
        <w:tc>
          <w:tcPr>
            <w:tcW w:w="473" w:type="pct"/>
            <w:tcBorders>
              <w:top w:val="single" w:sz="4" w:space="0" w:color="auto"/>
              <w:left w:val="single" w:sz="4" w:space="0" w:color="auto"/>
              <w:bottom w:val="single" w:sz="4" w:space="0" w:color="auto"/>
              <w:right w:val="single" w:sz="4" w:space="0" w:color="auto"/>
            </w:tcBorders>
            <w:hideMark/>
          </w:tcPr>
          <w:p w14:paraId="0A22D4DF" w14:textId="77777777" w:rsidR="00D81A97" w:rsidRPr="00D81A97" w:rsidRDefault="00D81A97" w:rsidP="00D81A97">
            <w:pPr>
              <w:rPr>
                <w:lang w:val="en-US"/>
              </w:rPr>
            </w:pPr>
            <w:r w:rsidRPr="00D81A97">
              <w:rPr>
                <w:lang w:val="en-US"/>
              </w:rPr>
              <w:t>2</w:t>
            </w:r>
          </w:p>
        </w:tc>
        <w:tc>
          <w:tcPr>
            <w:tcW w:w="237" w:type="pct"/>
            <w:tcBorders>
              <w:top w:val="single" w:sz="4" w:space="0" w:color="auto"/>
              <w:left w:val="single" w:sz="4" w:space="0" w:color="auto"/>
              <w:bottom w:val="single" w:sz="4" w:space="0" w:color="auto"/>
              <w:right w:val="single" w:sz="4" w:space="0" w:color="auto"/>
            </w:tcBorders>
            <w:hideMark/>
          </w:tcPr>
          <w:p w14:paraId="754D2DCC" w14:textId="77777777" w:rsidR="00D81A97" w:rsidRPr="00D81A97" w:rsidRDefault="00D81A97" w:rsidP="00D81A97">
            <w:pPr>
              <w:rPr>
                <w:lang w:val="en-US"/>
              </w:rPr>
            </w:pPr>
            <w:r w:rsidRPr="00D81A97">
              <w:rPr>
                <w:lang w:val="en-US"/>
              </w:rPr>
              <w:t>-6</w:t>
            </w:r>
          </w:p>
        </w:tc>
        <w:tc>
          <w:tcPr>
            <w:tcW w:w="609" w:type="pct"/>
            <w:tcBorders>
              <w:top w:val="single" w:sz="4" w:space="0" w:color="auto"/>
              <w:left w:val="single" w:sz="4" w:space="0" w:color="auto"/>
              <w:bottom w:val="single" w:sz="4" w:space="0" w:color="auto"/>
              <w:right w:val="single" w:sz="4" w:space="0" w:color="auto"/>
            </w:tcBorders>
            <w:hideMark/>
          </w:tcPr>
          <w:p w14:paraId="2CE2F38E" w14:textId="77777777" w:rsidR="00D81A97" w:rsidRPr="00D81A97" w:rsidRDefault="00D81A97" w:rsidP="00D81A97">
            <w:pPr>
              <w:rPr>
                <w:lang w:val="en-US"/>
              </w:rPr>
            </w:pPr>
            <w:r w:rsidRPr="00D81A97">
              <w:rPr>
                <w:lang w:val="en-US"/>
              </w:rPr>
              <w:t>4</w:t>
            </w:r>
          </w:p>
        </w:tc>
        <w:tc>
          <w:tcPr>
            <w:tcW w:w="303" w:type="pct"/>
            <w:tcBorders>
              <w:top w:val="single" w:sz="4" w:space="0" w:color="auto"/>
              <w:left w:val="single" w:sz="4" w:space="0" w:color="auto"/>
              <w:bottom w:val="single" w:sz="4" w:space="0" w:color="auto"/>
              <w:right w:val="single" w:sz="4" w:space="0" w:color="auto"/>
            </w:tcBorders>
            <w:hideMark/>
          </w:tcPr>
          <w:p w14:paraId="19A65F96" w14:textId="77777777" w:rsidR="00D81A97" w:rsidRPr="00D81A97" w:rsidRDefault="00D81A97" w:rsidP="00D81A97">
            <w:pPr>
              <w:rPr>
                <w:lang w:val="en-US"/>
              </w:rPr>
            </w:pPr>
            <w:r w:rsidRPr="00D81A97">
              <w:rPr>
                <w:lang w:val="en-US"/>
              </w:rPr>
              <w:t>-12</w:t>
            </w:r>
          </w:p>
        </w:tc>
        <w:tc>
          <w:tcPr>
            <w:tcW w:w="604" w:type="pct"/>
            <w:tcBorders>
              <w:top w:val="single" w:sz="4" w:space="0" w:color="auto"/>
              <w:left w:val="single" w:sz="4" w:space="0" w:color="auto"/>
              <w:bottom w:val="single" w:sz="4" w:space="0" w:color="auto"/>
              <w:right w:val="single" w:sz="4" w:space="0" w:color="auto"/>
            </w:tcBorders>
            <w:hideMark/>
          </w:tcPr>
          <w:p w14:paraId="1EADBE88" w14:textId="77777777" w:rsidR="00D81A97" w:rsidRPr="00D81A97" w:rsidRDefault="00D81A97" w:rsidP="00D81A97">
            <w:pPr>
              <w:rPr>
                <w:lang w:val="en-US"/>
              </w:rPr>
            </w:pPr>
            <w:r w:rsidRPr="00D81A97">
              <w:rPr>
                <w:lang w:val="en-US"/>
              </w:rPr>
              <w:t>2</w:t>
            </w:r>
          </w:p>
        </w:tc>
        <w:tc>
          <w:tcPr>
            <w:tcW w:w="336" w:type="pct"/>
            <w:tcBorders>
              <w:top w:val="single" w:sz="4" w:space="0" w:color="auto"/>
              <w:left w:val="single" w:sz="4" w:space="0" w:color="auto"/>
              <w:bottom w:val="single" w:sz="4" w:space="0" w:color="auto"/>
              <w:right w:val="single" w:sz="4" w:space="0" w:color="auto"/>
            </w:tcBorders>
            <w:hideMark/>
          </w:tcPr>
          <w:p w14:paraId="0A73345C" w14:textId="77777777" w:rsidR="00D81A97" w:rsidRPr="00D81A97" w:rsidRDefault="00D81A97" w:rsidP="00D81A97">
            <w:pPr>
              <w:rPr>
                <w:lang w:val="en-US"/>
              </w:rPr>
            </w:pPr>
            <w:r w:rsidRPr="00D81A97">
              <w:rPr>
                <w:lang w:val="en-US"/>
              </w:rPr>
              <w:t>-6</w:t>
            </w:r>
          </w:p>
        </w:tc>
        <w:tc>
          <w:tcPr>
            <w:tcW w:w="638" w:type="pct"/>
            <w:tcBorders>
              <w:top w:val="single" w:sz="4" w:space="0" w:color="auto"/>
              <w:left w:val="single" w:sz="4" w:space="0" w:color="auto"/>
              <w:bottom w:val="single" w:sz="4" w:space="0" w:color="auto"/>
              <w:right w:val="single" w:sz="4" w:space="0" w:color="auto"/>
            </w:tcBorders>
            <w:hideMark/>
          </w:tcPr>
          <w:p w14:paraId="00AC75CF" w14:textId="77777777" w:rsidR="00D81A97" w:rsidRPr="00D81A97" w:rsidRDefault="00D81A97" w:rsidP="00D81A97">
            <w:pPr>
              <w:rPr>
                <w:lang w:val="en-US"/>
              </w:rPr>
            </w:pPr>
            <w:r w:rsidRPr="00D81A97">
              <w:rPr>
                <w:lang w:val="en-US"/>
              </w:rPr>
              <w:t>2</w:t>
            </w:r>
          </w:p>
        </w:tc>
        <w:tc>
          <w:tcPr>
            <w:tcW w:w="270" w:type="pct"/>
            <w:tcBorders>
              <w:top w:val="single" w:sz="4" w:space="0" w:color="auto"/>
              <w:left w:val="single" w:sz="4" w:space="0" w:color="auto"/>
              <w:bottom w:val="single" w:sz="4" w:space="0" w:color="auto"/>
              <w:right w:val="single" w:sz="4" w:space="0" w:color="auto"/>
            </w:tcBorders>
            <w:hideMark/>
          </w:tcPr>
          <w:p w14:paraId="73302524" w14:textId="77777777" w:rsidR="00D81A97" w:rsidRPr="00D81A97" w:rsidRDefault="00D81A97" w:rsidP="00D81A97">
            <w:pPr>
              <w:rPr>
                <w:lang w:val="en-US"/>
              </w:rPr>
            </w:pPr>
            <w:r w:rsidRPr="00D81A97">
              <w:rPr>
                <w:lang w:val="en-US"/>
              </w:rPr>
              <w:t>-6</w:t>
            </w:r>
          </w:p>
        </w:tc>
      </w:tr>
      <w:tr w:rsidR="00A21362" w:rsidRPr="00D81A97" w14:paraId="0FE0D03A" w14:textId="77777777" w:rsidTr="00192FA8">
        <w:tc>
          <w:tcPr>
            <w:tcW w:w="565" w:type="pct"/>
            <w:tcBorders>
              <w:top w:val="single" w:sz="4" w:space="0" w:color="auto"/>
              <w:left w:val="single" w:sz="4" w:space="0" w:color="auto"/>
              <w:bottom w:val="single" w:sz="4" w:space="0" w:color="auto"/>
              <w:right w:val="single" w:sz="4" w:space="0" w:color="auto"/>
            </w:tcBorders>
            <w:hideMark/>
          </w:tcPr>
          <w:p w14:paraId="42FC4434" w14:textId="77777777" w:rsidR="00D81A97" w:rsidRPr="00D81A97" w:rsidRDefault="00D81A97" w:rsidP="00D81A97">
            <w:pPr>
              <w:rPr>
                <w:b/>
                <w:bCs/>
                <w:lang w:val="en-US"/>
              </w:rPr>
            </w:pPr>
            <w:proofErr w:type="spellStart"/>
            <w:r w:rsidRPr="00D81A97">
              <w:rPr>
                <w:b/>
                <w:bCs/>
                <w:lang w:val="en-US"/>
              </w:rPr>
              <w:t>Escalabilidad</w:t>
            </w:r>
            <w:proofErr w:type="spellEnd"/>
          </w:p>
        </w:tc>
        <w:tc>
          <w:tcPr>
            <w:tcW w:w="305" w:type="pct"/>
            <w:tcBorders>
              <w:top w:val="single" w:sz="4" w:space="0" w:color="auto"/>
              <w:left w:val="single" w:sz="4" w:space="0" w:color="auto"/>
              <w:bottom w:val="single" w:sz="4" w:space="0" w:color="auto"/>
              <w:right w:val="single" w:sz="4" w:space="0" w:color="auto"/>
            </w:tcBorders>
            <w:hideMark/>
          </w:tcPr>
          <w:p w14:paraId="62D15881" w14:textId="77777777" w:rsidR="00D81A97" w:rsidRPr="00D81A97" w:rsidRDefault="00D81A97" w:rsidP="00D81A97">
            <w:pPr>
              <w:rPr>
                <w:lang w:val="en-US"/>
              </w:rPr>
            </w:pPr>
            <w:r w:rsidRPr="00D81A97">
              <w:rPr>
                <w:lang w:val="en-US"/>
              </w:rPr>
              <w:t>4</w:t>
            </w:r>
          </w:p>
        </w:tc>
        <w:tc>
          <w:tcPr>
            <w:tcW w:w="452" w:type="pct"/>
            <w:tcBorders>
              <w:top w:val="single" w:sz="4" w:space="0" w:color="auto"/>
              <w:left w:val="single" w:sz="4" w:space="0" w:color="auto"/>
              <w:bottom w:val="single" w:sz="4" w:space="0" w:color="auto"/>
              <w:right w:val="single" w:sz="4" w:space="0" w:color="auto"/>
            </w:tcBorders>
            <w:hideMark/>
          </w:tcPr>
          <w:p w14:paraId="143D2FFF" w14:textId="77777777" w:rsidR="00D81A97" w:rsidRPr="00D81A97" w:rsidRDefault="00D81A97" w:rsidP="00D81A97">
            <w:pPr>
              <w:rPr>
                <w:lang w:val="en-US"/>
              </w:rPr>
            </w:pPr>
            <w:r w:rsidRPr="00D81A97">
              <w:rPr>
                <w:lang w:val="en-US"/>
              </w:rPr>
              <w:t>10</w:t>
            </w:r>
          </w:p>
        </w:tc>
        <w:tc>
          <w:tcPr>
            <w:tcW w:w="208" w:type="pct"/>
            <w:tcBorders>
              <w:top w:val="single" w:sz="4" w:space="0" w:color="auto"/>
              <w:left w:val="single" w:sz="4" w:space="0" w:color="auto"/>
              <w:bottom w:val="single" w:sz="4" w:space="0" w:color="auto"/>
              <w:right w:val="single" w:sz="4" w:space="0" w:color="auto"/>
            </w:tcBorders>
            <w:hideMark/>
          </w:tcPr>
          <w:p w14:paraId="0A670908" w14:textId="77777777" w:rsidR="00D81A97" w:rsidRPr="00D81A97" w:rsidRDefault="00D81A97" w:rsidP="00D81A97">
            <w:pPr>
              <w:rPr>
                <w:lang w:val="en-US"/>
              </w:rPr>
            </w:pPr>
            <w:r w:rsidRPr="00D81A97">
              <w:rPr>
                <w:lang w:val="en-US"/>
              </w:rPr>
              <w:t>40</w:t>
            </w:r>
          </w:p>
        </w:tc>
        <w:tc>
          <w:tcPr>
            <w:tcW w:w="473" w:type="pct"/>
            <w:tcBorders>
              <w:top w:val="single" w:sz="4" w:space="0" w:color="auto"/>
              <w:left w:val="single" w:sz="4" w:space="0" w:color="auto"/>
              <w:bottom w:val="single" w:sz="4" w:space="0" w:color="auto"/>
              <w:right w:val="single" w:sz="4" w:space="0" w:color="auto"/>
            </w:tcBorders>
            <w:hideMark/>
          </w:tcPr>
          <w:p w14:paraId="2DD21EA5" w14:textId="77777777" w:rsidR="00D81A97" w:rsidRPr="00D81A97" w:rsidRDefault="00D81A97" w:rsidP="00D81A97">
            <w:pPr>
              <w:rPr>
                <w:lang w:val="en-US"/>
              </w:rPr>
            </w:pPr>
            <w:r w:rsidRPr="00D81A97">
              <w:rPr>
                <w:lang w:val="en-US"/>
              </w:rPr>
              <w:t>8</w:t>
            </w:r>
          </w:p>
        </w:tc>
        <w:tc>
          <w:tcPr>
            <w:tcW w:w="237" w:type="pct"/>
            <w:tcBorders>
              <w:top w:val="single" w:sz="4" w:space="0" w:color="auto"/>
              <w:left w:val="single" w:sz="4" w:space="0" w:color="auto"/>
              <w:bottom w:val="single" w:sz="4" w:space="0" w:color="auto"/>
              <w:right w:val="single" w:sz="4" w:space="0" w:color="auto"/>
            </w:tcBorders>
            <w:hideMark/>
          </w:tcPr>
          <w:p w14:paraId="70EE7642" w14:textId="77777777" w:rsidR="00D81A97" w:rsidRPr="00D81A97" w:rsidRDefault="00D81A97" w:rsidP="00D81A97">
            <w:pPr>
              <w:rPr>
                <w:lang w:val="en-US"/>
              </w:rPr>
            </w:pPr>
            <w:r w:rsidRPr="00D81A97">
              <w:rPr>
                <w:lang w:val="en-US"/>
              </w:rPr>
              <w:t>32</w:t>
            </w:r>
          </w:p>
        </w:tc>
        <w:tc>
          <w:tcPr>
            <w:tcW w:w="609" w:type="pct"/>
            <w:tcBorders>
              <w:top w:val="single" w:sz="4" w:space="0" w:color="auto"/>
              <w:left w:val="single" w:sz="4" w:space="0" w:color="auto"/>
              <w:bottom w:val="single" w:sz="4" w:space="0" w:color="auto"/>
              <w:right w:val="single" w:sz="4" w:space="0" w:color="auto"/>
            </w:tcBorders>
            <w:hideMark/>
          </w:tcPr>
          <w:p w14:paraId="073BA569" w14:textId="77777777" w:rsidR="00D81A97" w:rsidRPr="00D81A97" w:rsidRDefault="00D81A97" w:rsidP="00D81A97">
            <w:pPr>
              <w:rPr>
                <w:lang w:val="en-US"/>
              </w:rPr>
            </w:pPr>
            <w:r w:rsidRPr="00D81A97">
              <w:rPr>
                <w:lang w:val="en-US"/>
              </w:rPr>
              <w:t>10</w:t>
            </w:r>
          </w:p>
        </w:tc>
        <w:tc>
          <w:tcPr>
            <w:tcW w:w="303" w:type="pct"/>
            <w:tcBorders>
              <w:top w:val="single" w:sz="4" w:space="0" w:color="auto"/>
              <w:left w:val="single" w:sz="4" w:space="0" w:color="auto"/>
              <w:bottom w:val="single" w:sz="4" w:space="0" w:color="auto"/>
              <w:right w:val="single" w:sz="4" w:space="0" w:color="auto"/>
            </w:tcBorders>
            <w:hideMark/>
          </w:tcPr>
          <w:p w14:paraId="1645621F" w14:textId="77777777" w:rsidR="00D81A97" w:rsidRPr="00D81A97" w:rsidRDefault="00D81A97" w:rsidP="00D81A97">
            <w:pPr>
              <w:rPr>
                <w:lang w:val="en-US"/>
              </w:rPr>
            </w:pPr>
            <w:r w:rsidRPr="00D81A97">
              <w:rPr>
                <w:lang w:val="en-US"/>
              </w:rPr>
              <w:t>40</w:t>
            </w:r>
          </w:p>
        </w:tc>
        <w:tc>
          <w:tcPr>
            <w:tcW w:w="604" w:type="pct"/>
            <w:tcBorders>
              <w:top w:val="single" w:sz="4" w:space="0" w:color="auto"/>
              <w:left w:val="single" w:sz="4" w:space="0" w:color="auto"/>
              <w:bottom w:val="single" w:sz="4" w:space="0" w:color="auto"/>
              <w:right w:val="single" w:sz="4" w:space="0" w:color="auto"/>
            </w:tcBorders>
            <w:hideMark/>
          </w:tcPr>
          <w:p w14:paraId="7ED202D8" w14:textId="77777777" w:rsidR="00D81A97" w:rsidRPr="00D81A97" w:rsidRDefault="00D81A97" w:rsidP="00D81A97">
            <w:pPr>
              <w:rPr>
                <w:lang w:val="en-US"/>
              </w:rPr>
            </w:pPr>
            <w:r w:rsidRPr="00D81A97">
              <w:rPr>
                <w:lang w:val="en-US"/>
              </w:rPr>
              <w:t>4</w:t>
            </w:r>
          </w:p>
        </w:tc>
        <w:tc>
          <w:tcPr>
            <w:tcW w:w="336" w:type="pct"/>
            <w:tcBorders>
              <w:top w:val="single" w:sz="4" w:space="0" w:color="auto"/>
              <w:left w:val="single" w:sz="4" w:space="0" w:color="auto"/>
              <w:bottom w:val="single" w:sz="4" w:space="0" w:color="auto"/>
              <w:right w:val="single" w:sz="4" w:space="0" w:color="auto"/>
            </w:tcBorders>
            <w:hideMark/>
          </w:tcPr>
          <w:p w14:paraId="59C41287" w14:textId="77777777" w:rsidR="00D81A97" w:rsidRPr="00D81A97" w:rsidRDefault="00D81A97" w:rsidP="00D81A97">
            <w:pPr>
              <w:rPr>
                <w:lang w:val="en-US"/>
              </w:rPr>
            </w:pPr>
            <w:r w:rsidRPr="00D81A97">
              <w:rPr>
                <w:lang w:val="en-US"/>
              </w:rPr>
              <w:t>16</w:t>
            </w:r>
          </w:p>
        </w:tc>
        <w:tc>
          <w:tcPr>
            <w:tcW w:w="638" w:type="pct"/>
            <w:tcBorders>
              <w:top w:val="single" w:sz="4" w:space="0" w:color="auto"/>
              <w:left w:val="single" w:sz="4" w:space="0" w:color="auto"/>
              <w:bottom w:val="single" w:sz="4" w:space="0" w:color="auto"/>
              <w:right w:val="single" w:sz="4" w:space="0" w:color="auto"/>
            </w:tcBorders>
            <w:hideMark/>
          </w:tcPr>
          <w:p w14:paraId="52079AD6" w14:textId="77777777" w:rsidR="00D81A97" w:rsidRPr="00D81A97" w:rsidRDefault="00D81A97" w:rsidP="00D81A97">
            <w:pPr>
              <w:rPr>
                <w:lang w:val="en-US"/>
              </w:rPr>
            </w:pPr>
            <w:r w:rsidRPr="00D81A97">
              <w:rPr>
                <w:lang w:val="en-US"/>
              </w:rPr>
              <w:t>8</w:t>
            </w:r>
          </w:p>
        </w:tc>
        <w:tc>
          <w:tcPr>
            <w:tcW w:w="270" w:type="pct"/>
            <w:tcBorders>
              <w:top w:val="single" w:sz="4" w:space="0" w:color="auto"/>
              <w:left w:val="single" w:sz="4" w:space="0" w:color="auto"/>
              <w:bottom w:val="single" w:sz="4" w:space="0" w:color="auto"/>
              <w:right w:val="single" w:sz="4" w:space="0" w:color="auto"/>
            </w:tcBorders>
            <w:hideMark/>
          </w:tcPr>
          <w:p w14:paraId="08CBDCC3" w14:textId="77777777" w:rsidR="00D81A97" w:rsidRPr="00D81A97" w:rsidRDefault="00D81A97" w:rsidP="00D81A97">
            <w:pPr>
              <w:rPr>
                <w:lang w:val="en-US"/>
              </w:rPr>
            </w:pPr>
            <w:r w:rsidRPr="00D81A97">
              <w:rPr>
                <w:lang w:val="en-US"/>
              </w:rPr>
              <w:t>32</w:t>
            </w:r>
          </w:p>
        </w:tc>
      </w:tr>
      <w:tr w:rsidR="00A21362" w:rsidRPr="00D81A97" w14:paraId="41134287" w14:textId="77777777" w:rsidTr="00192FA8">
        <w:tc>
          <w:tcPr>
            <w:tcW w:w="565" w:type="pct"/>
            <w:tcBorders>
              <w:top w:val="single" w:sz="4" w:space="0" w:color="auto"/>
              <w:left w:val="single" w:sz="4" w:space="0" w:color="auto"/>
              <w:bottom w:val="single" w:sz="4" w:space="0" w:color="auto"/>
              <w:right w:val="single" w:sz="4" w:space="0" w:color="auto"/>
            </w:tcBorders>
            <w:hideMark/>
          </w:tcPr>
          <w:p w14:paraId="3EA0FB11" w14:textId="77777777" w:rsidR="00D81A97" w:rsidRPr="00D81A97" w:rsidRDefault="00D81A97" w:rsidP="00D81A97">
            <w:pPr>
              <w:rPr>
                <w:b/>
                <w:bCs/>
                <w:lang w:val="en-US"/>
              </w:rPr>
            </w:pPr>
            <w:proofErr w:type="spellStart"/>
            <w:r w:rsidRPr="00D81A97">
              <w:rPr>
                <w:b/>
                <w:bCs/>
                <w:lang w:val="en-US"/>
              </w:rPr>
              <w:t>Ponderado</w:t>
            </w:r>
            <w:proofErr w:type="spellEnd"/>
          </w:p>
        </w:tc>
        <w:tc>
          <w:tcPr>
            <w:tcW w:w="305" w:type="pct"/>
            <w:tcBorders>
              <w:top w:val="single" w:sz="4" w:space="0" w:color="auto"/>
              <w:left w:val="single" w:sz="4" w:space="0" w:color="auto"/>
              <w:bottom w:val="single" w:sz="4" w:space="0" w:color="auto"/>
              <w:right w:val="single" w:sz="4" w:space="0" w:color="auto"/>
            </w:tcBorders>
            <w:hideMark/>
          </w:tcPr>
          <w:p w14:paraId="40CC8548" w14:textId="77777777" w:rsidR="00D81A97" w:rsidRPr="00D81A97" w:rsidRDefault="00D81A97" w:rsidP="00D81A97">
            <w:pPr>
              <w:rPr>
                <w:lang w:val="en-US"/>
              </w:rPr>
            </w:pPr>
            <w:r w:rsidRPr="00D81A97">
              <w:rPr>
                <w:lang w:val="en-US"/>
              </w:rPr>
              <w:t>28 (Suma de Po)</w:t>
            </w:r>
          </w:p>
        </w:tc>
        <w:tc>
          <w:tcPr>
            <w:tcW w:w="452" w:type="pct"/>
            <w:tcBorders>
              <w:top w:val="single" w:sz="4" w:space="0" w:color="auto"/>
              <w:left w:val="single" w:sz="4" w:space="0" w:color="auto"/>
              <w:bottom w:val="single" w:sz="4" w:space="0" w:color="auto"/>
              <w:right w:val="single" w:sz="4" w:space="0" w:color="auto"/>
            </w:tcBorders>
          </w:tcPr>
          <w:p w14:paraId="0121E74A" w14:textId="77777777" w:rsidR="00D81A97" w:rsidRPr="00D81A97" w:rsidRDefault="00D81A97" w:rsidP="00D81A97">
            <w:pPr>
              <w:rPr>
                <w:lang w:val="en-US"/>
              </w:rPr>
            </w:pPr>
          </w:p>
        </w:tc>
        <w:tc>
          <w:tcPr>
            <w:tcW w:w="208" w:type="pct"/>
            <w:tcBorders>
              <w:top w:val="single" w:sz="4" w:space="0" w:color="auto"/>
              <w:left w:val="single" w:sz="4" w:space="0" w:color="auto"/>
              <w:bottom w:val="single" w:sz="4" w:space="0" w:color="auto"/>
              <w:right w:val="single" w:sz="4" w:space="0" w:color="auto"/>
            </w:tcBorders>
            <w:hideMark/>
          </w:tcPr>
          <w:p w14:paraId="0CB2A3FB" w14:textId="77777777" w:rsidR="00D81A97" w:rsidRPr="00D81A97" w:rsidRDefault="00D81A97" w:rsidP="00D81A97">
            <w:pPr>
              <w:rPr>
                <w:lang w:val="en-US"/>
              </w:rPr>
            </w:pPr>
            <w:r w:rsidRPr="00D81A97">
              <w:rPr>
                <w:lang w:val="en-US"/>
              </w:rPr>
              <w:t>234</w:t>
            </w:r>
          </w:p>
        </w:tc>
        <w:tc>
          <w:tcPr>
            <w:tcW w:w="473" w:type="pct"/>
            <w:tcBorders>
              <w:top w:val="single" w:sz="4" w:space="0" w:color="auto"/>
              <w:left w:val="single" w:sz="4" w:space="0" w:color="auto"/>
              <w:bottom w:val="single" w:sz="4" w:space="0" w:color="auto"/>
              <w:right w:val="single" w:sz="4" w:space="0" w:color="auto"/>
            </w:tcBorders>
          </w:tcPr>
          <w:p w14:paraId="3C497A19" w14:textId="77777777" w:rsidR="00D81A97" w:rsidRPr="00D81A97" w:rsidRDefault="00D81A97" w:rsidP="00D81A97">
            <w:pPr>
              <w:rPr>
                <w:lang w:val="en-US"/>
              </w:rPr>
            </w:pPr>
          </w:p>
        </w:tc>
        <w:tc>
          <w:tcPr>
            <w:tcW w:w="237" w:type="pct"/>
            <w:tcBorders>
              <w:top w:val="single" w:sz="4" w:space="0" w:color="auto"/>
              <w:left w:val="single" w:sz="4" w:space="0" w:color="auto"/>
              <w:bottom w:val="single" w:sz="4" w:space="0" w:color="auto"/>
              <w:right w:val="single" w:sz="4" w:space="0" w:color="auto"/>
            </w:tcBorders>
            <w:hideMark/>
          </w:tcPr>
          <w:p w14:paraId="69DDF2F9" w14:textId="77777777" w:rsidR="00D81A97" w:rsidRPr="00D81A97" w:rsidRDefault="00D81A97" w:rsidP="00D81A97">
            <w:pPr>
              <w:rPr>
                <w:b/>
                <w:bCs/>
                <w:lang w:val="en-US"/>
              </w:rPr>
            </w:pPr>
            <w:r w:rsidRPr="00D81A97">
              <w:rPr>
                <w:b/>
                <w:bCs/>
                <w:lang w:val="en-US"/>
              </w:rPr>
              <w:t>242</w:t>
            </w:r>
          </w:p>
        </w:tc>
        <w:tc>
          <w:tcPr>
            <w:tcW w:w="609" w:type="pct"/>
            <w:tcBorders>
              <w:top w:val="single" w:sz="4" w:space="0" w:color="auto"/>
              <w:left w:val="single" w:sz="4" w:space="0" w:color="auto"/>
              <w:bottom w:val="single" w:sz="4" w:space="0" w:color="auto"/>
              <w:right w:val="single" w:sz="4" w:space="0" w:color="auto"/>
            </w:tcBorders>
          </w:tcPr>
          <w:p w14:paraId="02BF338C" w14:textId="77777777" w:rsidR="00D81A97" w:rsidRPr="00D81A97" w:rsidRDefault="00D81A97" w:rsidP="00D81A97">
            <w:pPr>
              <w:rPr>
                <w:lang w:val="en-US"/>
              </w:rPr>
            </w:pPr>
          </w:p>
        </w:tc>
        <w:tc>
          <w:tcPr>
            <w:tcW w:w="303" w:type="pct"/>
            <w:tcBorders>
              <w:top w:val="single" w:sz="4" w:space="0" w:color="auto"/>
              <w:left w:val="single" w:sz="4" w:space="0" w:color="auto"/>
              <w:bottom w:val="single" w:sz="4" w:space="0" w:color="auto"/>
              <w:right w:val="single" w:sz="4" w:space="0" w:color="auto"/>
            </w:tcBorders>
            <w:hideMark/>
          </w:tcPr>
          <w:p w14:paraId="7C292359" w14:textId="77777777" w:rsidR="00D81A97" w:rsidRPr="00D81A97" w:rsidRDefault="00D81A97" w:rsidP="00D81A97">
            <w:pPr>
              <w:rPr>
                <w:lang w:val="en-US"/>
              </w:rPr>
            </w:pPr>
            <w:r w:rsidRPr="00D81A97">
              <w:rPr>
                <w:lang w:val="en-US"/>
              </w:rPr>
              <w:t>202</w:t>
            </w:r>
          </w:p>
        </w:tc>
        <w:tc>
          <w:tcPr>
            <w:tcW w:w="604" w:type="pct"/>
            <w:tcBorders>
              <w:top w:val="single" w:sz="4" w:space="0" w:color="auto"/>
              <w:left w:val="single" w:sz="4" w:space="0" w:color="auto"/>
              <w:bottom w:val="single" w:sz="4" w:space="0" w:color="auto"/>
              <w:right w:val="single" w:sz="4" w:space="0" w:color="auto"/>
            </w:tcBorders>
          </w:tcPr>
          <w:p w14:paraId="513E14F4" w14:textId="77777777" w:rsidR="00D81A97" w:rsidRPr="00D81A97" w:rsidRDefault="00D81A97" w:rsidP="00D81A97">
            <w:pPr>
              <w:rPr>
                <w:lang w:val="en-US"/>
              </w:rPr>
            </w:pPr>
          </w:p>
        </w:tc>
        <w:tc>
          <w:tcPr>
            <w:tcW w:w="336" w:type="pct"/>
            <w:tcBorders>
              <w:top w:val="single" w:sz="4" w:space="0" w:color="auto"/>
              <w:left w:val="single" w:sz="4" w:space="0" w:color="auto"/>
              <w:bottom w:val="single" w:sz="4" w:space="0" w:color="auto"/>
              <w:right w:val="single" w:sz="4" w:space="0" w:color="auto"/>
            </w:tcBorders>
            <w:hideMark/>
          </w:tcPr>
          <w:p w14:paraId="55B6BCB7" w14:textId="77777777" w:rsidR="00D81A97" w:rsidRPr="00D81A97" w:rsidRDefault="00D81A97" w:rsidP="00D81A97">
            <w:pPr>
              <w:rPr>
                <w:lang w:val="en-US"/>
              </w:rPr>
            </w:pPr>
            <w:r w:rsidRPr="00D81A97">
              <w:rPr>
                <w:lang w:val="en-US"/>
              </w:rPr>
              <w:t>144</w:t>
            </w:r>
          </w:p>
        </w:tc>
        <w:tc>
          <w:tcPr>
            <w:tcW w:w="638" w:type="pct"/>
            <w:tcBorders>
              <w:top w:val="single" w:sz="4" w:space="0" w:color="auto"/>
              <w:left w:val="single" w:sz="4" w:space="0" w:color="auto"/>
              <w:bottom w:val="single" w:sz="4" w:space="0" w:color="auto"/>
              <w:right w:val="single" w:sz="4" w:space="0" w:color="auto"/>
            </w:tcBorders>
          </w:tcPr>
          <w:p w14:paraId="5E729DC8" w14:textId="77777777" w:rsidR="00D81A97" w:rsidRPr="00D81A97" w:rsidRDefault="00D81A97" w:rsidP="00D81A97">
            <w:pPr>
              <w:rPr>
                <w:lang w:val="en-US"/>
              </w:rPr>
            </w:pPr>
          </w:p>
        </w:tc>
        <w:tc>
          <w:tcPr>
            <w:tcW w:w="270" w:type="pct"/>
            <w:tcBorders>
              <w:top w:val="single" w:sz="4" w:space="0" w:color="auto"/>
              <w:left w:val="single" w:sz="4" w:space="0" w:color="auto"/>
              <w:bottom w:val="single" w:sz="4" w:space="0" w:color="auto"/>
              <w:right w:val="single" w:sz="4" w:space="0" w:color="auto"/>
            </w:tcBorders>
            <w:hideMark/>
          </w:tcPr>
          <w:p w14:paraId="6E1BF1AC" w14:textId="77777777" w:rsidR="00D81A97" w:rsidRPr="00D81A97" w:rsidRDefault="00D81A97" w:rsidP="00D81A97">
            <w:pPr>
              <w:rPr>
                <w:lang w:val="en-US"/>
              </w:rPr>
            </w:pPr>
            <w:r w:rsidRPr="00D81A97">
              <w:rPr>
                <w:lang w:val="en-US"/>
              </w:rPr>
              <w:t>220</w:t>
            </w:r>
          </w:p>
        </w:tc>
      </w:tr>
    </w:tbl>
    <w:p w14:paraId="1AEC1661" w14:textId="77777777" w:rsidR="00D81A97" w:rsidRPr="00D81A97" w:rsidRDefault="00D81A97" w:rsidP="00D81A97">
      <w:pPr>
        <w:rPr>
          <w:b/>
          <w:bCs/>
          <w:lang w:val="es-PA"/>
        </w:rPr>
      </w:pPr>
    </w:p>
    <w:p w14:paraId="6E2338D7" w14:textId="77777777" w:rsidR="00D81A97" w:rsidRPr="00D81A97" w:rsidRDefault="00D81A97" w:rsidP="00D81A97">
      <w:pPr>
        <w:rPr>
          <w:b/>
          <w:bCs/>
          <w:lang w:val="es-PA"/>
        </w:rPr>
      </w:pPr>
      <w:r w:rsidRPr="00D81A97">
        <w:rPr>
          <w:b/>
          <w:bCs/>
          <w:lang w:val="es-PA"/>
        </w:rPr>
        <w:t xml:space="preserve">Recomendación: GitHub Issues + </w:t>
      </w:r>
      <w:proofErr w:type="spellStart"/>
      <w:r w:rsidRPr="00D81A97">
        <w:rPr>
          <w:b/>
          <w:bCs/>
          <w:lang w:val="es-PA"/>
        </w:rPr>
        <w:t>Actions</w:t>
      </w:r>
      <w:proofErr w:type="spellEnd"/>
    </w:p>
    <w:p w14:paraId="58487362" w14:textId="77777777" w:rsidR="00D81A97" w:rsidRPr="00D81A97" w:rsidRDefault="00D81A97" w:rsidP="00D81A97">
      <w:pPr>
        <w:rPr>
          <w:b/>
          <w:bCs/>
          <w:lang w:val="es-PA"/>
        </w:rPr>
      </w:pPr>
    </w:p>
    <w:p w14:paraId="6E7F6A5D" w14:textId="77777777" w:rsidR="00D81A97" w:rsidRPr="00D81A97" w:rsidRDefault="00D81A97" w:rsidP="00D81A97">
      <w:pPr>
        <w:rPr>
          <w:lang w:val="es-PA"/>
        </w:rPr>
      </w:pPr>
      <w:r w:rsidRPr="00D81A97">
        <w:rPr>
          <w:b/>
          <w:bCs/>
          <w:lang w:val="es-PA"/>
        </w:rPr>
        <w:t>Justificación</w:t>
      </w:r>
      <w:r w:rsidRPr="00D81A97">
        <w:rPr>
          <w:lang w:val="es-PA"/>
        </w:rPr>
        <w:t xml:space="preserve">: </w:t>
      </w:r>
    </w:p>
    <w:tbl>
      <w:tblPr>
        <w:tblStyle w:val="Tablaconcuadrcula"/>
        <w:tblW w:w="0" w:type="auto"/>
        <w:tblLook w:val="04A0" w:firstRow="1" w:lastRow="0" w:firstColumn="1" w:lastColumn="0" w:noHBand="0" w:noVBand="1"/>
      </w:tblPr>
      <w:tblGrid>
        <w:gridCol w:w="1495"/>
        <w:gridCol w:w="1558"/>
        <w:gridCol w:w="1804"/>
        <w:gridCol w:w="1761"/>
        <w:gridCol w:w="1534"/>
        <w:gridCol w:w="1912"/>
      </w:tblGrid>
      <w:tr w:rsidR="00D81A97" w:rsidRPr="00D81A97" w14:paraId="78E45D11" w14:textId="77777777" w:rsidTr="00D81A97">
        <w:tc>
          <w:tcPr>
            <w:tcW w:w="1495" w:type="dxa"/>
            <w:tcBorders>
              <w:top w:val="single" w:sz="4" w:space="0" w:color="auto"/>
              <w:left w:val="single" w:sz="4" w:space="0" w:color="auto"/>
              <w:bottom w:val="single" w:sz="4" w:space="0" w:color="auto"/>
              <w:right w:val="single" w:sz="4" w:space="0" w:color="auto"/>
            </w:tcBorders>
            <w:shd w:val="clear" w:color="auto" w:fill="DDDECE"/>
            <w:hideMark/>
          </w:tcPr>
          <w:p w14:paraId="292063FA" w14:textId="77777777" w:rsidR="00D81A97" w:rsidRPr="00D81A97" w:rsidRDefault="00D81A97" w:rsidP="00D81A97">
            <w:pPr>
              <w:rPr>
                <w:b/>
                <w:bCs/>
                <w:lang w:val="en-US"/>
              </w:rPr>
            </w:pPr>
            <w:proofErr w:type="spellStart"/>
            <w:r w:rsidRPr="00D81A97">
              <w:rPr>
                <w:b/>
                <w:bCs/>
                <w:lang w:val="en-US"/>
              </w:rPr>
              <w:t>Criterio</w:t>
            </w:r>
            <w:proofErr w:type="spellEnd"/>
          </w:p>
        </w:tc>
        <w:tc>
          <w:tcPr>
            <w:tcW w:w="1830" w:type="dxa"/>
            <w:tcBorders>
              <w:top w:val="single" w:sz="4" w:space="0" w:color="auto"/>
              <w:left w:val="single" w:sz="4" w:space="0" w:color="auto"/>
              <w:bottom w:val="single" w:sz="4" w:space="0" w:color="auto"/>
              <w:right w:val="single" w:sz="4" w:space="0" w:color="auto"/>
            </w:tcBorders>
            <w:shd w:val="clear" w:color="auto" w:fill="DDDECE"/>
            <w:hideMark/>
          </w:tcPr>
          <w:p w14:paraId="5AA840C4" w14:textId="77777777" w:rsidR="00D81A97" w:rsidRPr="00D81A97" w:rsidRDefault="00D81A97" w:rsidP="00D81A97">
            <w:pPr>
              <w:rPr>
                <w:b/>
                <w:bCs/>
                <w:lang w:val="en-US"/>
              </w:rPr>
            </w:pPr>
            <w:r w:rsidRPr="00D81A97">
              <w:rPr>
                <w:b/>
                <w:bCs/>
                <w:lang w:val="en-US"/>
              </w:rPr>
              <w:t>Jira + Xray</w:t>
            </w:r>
          </w:p>
        </w:tc>
        <w:tc>
          <w:tcPr>
            <w:tcW w:w="2340" w:type="dxa"/>
            <w:tcBorders>
              <w:top w:val="single" w:sz="4" w:space="0" w:color="auto"/>
              <w:left w:val="single" w:sz="4" w:space="0" w:color="auto"/>
              <w:bottom w:val="single" w:sz="4" w:space="0" w:color="auto"/>
              <w:right w:val="single" w:sz="4" w:space="0" w:color="auto"/>
            </w:tcBorders>
            <w:shd w:val="clear" w:color="auto" w:fill="DDDECE"/>
            <w:hideMark/>
          </w:tcPr>
          <w:p w14:paraId="03C97BF8" w14:textId="77777777" w:rsidR="00D81A97" w:rsidRPr="00D81A97" w:rsidRDefault="00D81A97" w:rsidP="00D81A97">
            <w:pPr>
              <w:rPr>
                <w:b/>
                <w:bCs/>
                <w:lang w:val="en-US"/>
              </w:rPr>
            </w:pPr>
            <w:r w:rsidRPr="00D81A97">
              <w:rPr>
                <w:b/>
                <w:bCs/>
                <w:lang w:val="en-US"/>
              </w:rPr>
              <w:t>GitHub Issues + Actions</w:t>
            </w:r>
          </w:p>
        </w:tc>
        <w:tc>
          <w:tcPr>
            <w:tcW w:w="2160" w:type="dxa"/>
            <w:tcBorders>
              <w:top w:val="single" w:sz="4" w:space="0" w:color="auto"/>
              <w:left w:val="single" w:sz="4" w:space="0" w:color="auto"/>
              <w:bottom w:val="single" w:sz="4" w:space="0" w:color="auto"/>
              <w:right w:val="single" w:sz="4" w:space="0" w:color="auto"/>
            </w:tcBorders>
            <w:shd w:val="clear" w:color="auto" w:fill="DDDECE"/>
            <w:hideMark/>
          </w:tcPr>
          <w:p w14:paraId="63A5879F" w14:textId="77777777" w:rsidR="00D81A97" w:rsidRPr="00D81A97" w:rsidRDefault="00D81A97" w:rsidP="00D81A97">
            <w:pPr>
              <w:rPr>
                <w:b/>
                <w:bCs/>
                <w:lang w:val="en-US"/>
              </w:rPr>
            </w:pPr>
            <w:r w:rsidRPr="00D81A97">
              <w:rPr>
                <w:b/>
                <w:bCs/>
                <w:lang w:val="en-US"/>
              </w:rPr>
              <w:t>Confluence + TestRail</w:t>
            </w:r>
          </w:p>
        </w:tc>
        <w:tc>
          <w:tcPr>
            <w:tcW w:w="2340" w:type="dxa"/>
            <w:tcBorders>
              <w:top w:val="single" w:sz="4" w:space="0" w:color="auto"/>
              <w:left w:val="single" w:sz="4" w:space="0" w:color="auto"/>
              <w:bottom w:val="single" w:sz="4" w:space="0" w:color="auto"/>
              <w:right w:val="single" w:sz="4" w:space="0" w:color="auto"/>
            </w:tcBorders>
            <w:shd w:val="clear" w:color="auto" w:fill="DDDECE"/>
            <w:hideMark/>
          </w:tcPr>
          <w:p w14:paraId="6050D73F" w14:textId="77777777" w:rsidR="00D81A97" w:rsidRPr="00D81A97" w:rsidRDefault="00D81A97" w:rsidP="00D81A97">
            <w:pPr>
              <w:rPr>
                <w:b/>
                <w:bCs/>
                <w:lang w:val="en-US"/>
              </w:rPr>
            </w:pPr>
            <w:r w:rsidRPr="00D81A97">
              <w:rPr>
                <w:b/>
                <w:bCs/>
                <w:lang w:val="en-US"/>
              </w:rPr>
              <w:t>Excel / Google Sheets</w:t>
            </w:r>
          </w:p>
        </w:tc>
        <w:tc>
          <w:tcPr>
            <w:tcW w:w="2520" w:type="dxa"/>
            <w:tcBorders>
              <w:top w:val="single" w:sz="4" w:space="0" w:color="auto"/>
              <w:left w:val="single" w:sz="4" w:space="0" w:color="auto"/>
              <w:bottom w:val="single" w:sz="4" w:space="0" w:color="auto"/>
              <w:right w:val="single" w:sz="4" w:space="0" w:color="auto"/>
            </w:tcBorders>
            <w:shd w:val="clear" w:color="auto" w:fill="DDDECE"/>
            <w:hideMark/>
          </w:tcPr>
          <w:p w14:paraId="185E68BA" w14:textId="77777777" w:rsidR="00D81A97" w:rsidRPr="00D81A97" w:rsidRDefault="00D81A97" w:rsidP="00D81A97">
            <w:pPr>
              <w:rPr>
                <w:b/>
                <w:bCs/>
                <w:lang w:val="en-US"/>
              </w:rPr>
            </w:pPr>
            <w:r w:rsidRPr="00D81A97">
              <w:rPr>
                <w:b/>
                <w:bCs/>
                <w:lang w:val="en-US"/>
              </w:rPr>
              <w:t>Allure Reports</w:t>
            </w:r>
          </w:p>
        </w:tc>
      </w:tr>
      <w:tr w:rsidR="00D81A97" w:rsidRPr="00D81A97" w14:paraId="6872B0BD" w14:textId="77777777" w:rsidTr="00192FA8">
        <w:tc>
          <w:tcPr>
            <w:tcW w:w="1495" w:type="dxa"/>
            <w:tcBorders>
              <w:top w:val="single" w:sz="4" w:space="0" w:color="auto"/>
              <w:left w:val="single" w:sz="4" w:space="0" w:color="auto"/>
              <w:bottom w:val="single" w:sz="4" w:space="0" w:color="auto"/>
              <w:right w:val="single" w:sz="4" w:space="0" w:color="auto"/>
            </w:tcBorders>
            <w:hideMark/>
          </w:tcPr>
          <w:p w14:paraId="6BD34989" w14:textId="77777777" w:rsidR="00D81A97" w:rsidRPr="00D81A97" w:rsidRDefault="00D81A97" w:rsidP="00D81A97">
            <w:pPr>
              <w:rPr>
                <w:b/>
                <w:bCs/>
                <w:lang w:val="en-US"/>
              </w:rPr>
            </w:pPr>
            <w:proofErr w:type="spellStart"/>
            <w:r w:rsidRPr="00D81A97">
              <w:rPr>
                <w:b/>
                <w:bCs/>
                <w:lang w:val="en-US"/>
              </w:rPr>
              <w:t>Facilidad</w:t>
            </w:r>
            <w:proofErr w:type="spellEnd"/>
            <w:r w:rsidRPr="00D81A97">
              <w:rPr>
                <w:b/>
                <w:bCs/>
                <w:lang w:val="en-US"/>
              </w:rPr>
              <w:t xml:space="preserve"> de Uso</w:t>
            </w:r>
          </w:p>
        </w:tc>
        <w:tc>
          <w:tcPr>
            <w:tcW w:w="1830" w:type="dxa"/>
            <w:tcBorders>
              <w:top w:val="single" w:sz="4" w:space="0" w:color="auto"/>
              <w:left w:val="single" w:sz="4" w:space="0" w:color="auto"/>
              <w:bottom w:val="single" w:sz="4" w:space="0" w:color="auto"/>
              <w:right w:val="single" w:sz="4" w:space="0" w:color="auto"/>
            </w:tcBorders>
            <w:hideMark/>
          </w:tcPr>
          <w:p w14:paraId="23B9106C" w14:textId="77777777" w:rsidR="00D81A97" w:rsidRPr="00D81A97" w:rsidRDefault="00D81A97" w:rsidP="00A6430F">
            <w:pPr>
              <w:jc w:val="both"/>
              <w:rPr>
                <w:lang w:val="en-US"/>
              </w:rPr>
            </w:pPr>
            <w:proofErr w:type="spellStart"/>
            <w:r w:rsidRPr="00D81A97">
              <w:rPr>
                <w:lang w:val="en-US"/>
              </w:rPr>
              <w:t>Requiere</w:t>
            </w:r>
            <w:proofErr w:type="spellEnd"/>
            <w:r w:rsidRPr="00D81A97">
              <w:rPr>
                <w:lang w:val="en-US"/>
              </w:rPr>
              <w:t xml:space="preserve"> </w:t>
            </w:r>
            <w:proofErr w:type="spellStart"/>
            <w:r w:rsidRPr="00D81A97">
              <w:rPr>
                <w:lang w:val="en-US"/>
              </w:rPr>
              <w:t>configuración</w:t>
            </w:r>
            <w:proofErr w:type="spellEnd"/>
            <w:r w:rsidRPr="00D81A97">
              <w:rPr>
                <w:lang w:val="en-US"/>
              </w:rPr>
              <w:t xml:space="preserve"> </w:t>
            </w:r>
            <w:proofErr w:type="spellStart"/>
            <w:r w:rsidRPr="00D81A97">
              <w:rPr>
                <w:lang w:val="en-US"/>
              </w:rPr>
              <w:t>avanzada</w:t>
            </w:r>
            <w:proofErr w:type="spellEnd"/>
            <w:r w:rsidRPr="00D81A97">
              <w:rPr>
                <w:lang w:val="en-US"/>
              </w:rPr>
              <w:t>.</w:t>
            </w:r>
          </w:p>
        </w:tc>
        <w:tc>
          <w:tcPr>
            <w:tcW w:w="2340" w:type="dxa"/>
            <w:tcBorders>
              <w:top w:val="single" w:sz="4" w:space="0" w:color="auto"/>
              <w:left w:val="single" w:sz="4" w:space="0" w:color="auto"/>
              <w:bottom w:val="single" w:sz="4" w:space="0" w:color="auto"/>
              <w:right w:val="single" w:sz="4" w:space="0" w:color="auto"/>
            </w:tcBorders>
            <w:hideMark/>
          </w:tcPr>
          <w:p w14:paraId="0DB7B842" w14:textId="77777777" w:rsidR="00D81A97" w:rsidRPr="00D81A97" w:rsidRDefault="00D81A97" w:rsidP="00A6430F">
            <w:pPr>
              <w:jc w:val="both"/>
              <w:rPr>
                <w:lang w:val="es-PA"/>
              </w:rPr>
            </w:pPr>
            <w:r w:rsidRPr="00D81A97">
              <w:rPr>
                <w:lang w:val="es-PA"/>
              </w:rPr>
              <w:t>Intuitiva para usuarios de GitHub.</w:t>
            </w:r>
          </w:p>
        </w:tc>
        <w:tc>
          <w:tcPr>
            <w:tcW w:w="2160" w:type="dxa"/>
            <w:tcBorders>
              <w:top w:val="single" w:sz="4" w:space="0" w:color="auto"/>
              <w:left w:val="single" w:sz="4" w:space="0" w:color="auto"/>
              <w:bottom w:val="single" w:sz="4" w:space="0" w:color="auto"/>
              <w:right w:val="single" w:sz="4" w:space="0" w:color="auto"/>
            </w:tcBorders>
            <w:hideMark/>
          </w:tcPr>
          <w:p w14:paraId="5C247838" w14:textId="77777777" w:rsidR="00D81A97" w:rsidRPr="00D81A97" w:rsidRDefault="00D81A97" w:rsidP="00A6430F">
            <w:pPr>
              <w:jc w:val="both"/>
              <w:rPr>
                <w:lang w:val="en-US"/>
              </w:rPr>
            </w:pPr>
            <w:proofErr w:type="spellStart"/>
            <w:r w:rsidRPr="00D81A97">
              <w:rPr>
                <w:lang w:val="en-US"/>
              </w:rPr>
              <w:t>Requiere</w:t>
            </w:r>
            <w:proofErr w:type="spellEnd"/>
            <w:r w:rsidRPr="00D81A97">
              <w:rPr>
                <w:lang w:val="en-US"/>
              </w:rPr>
              <w:t xml:space="preserve"> </w:t>
            </w:r>
            <w:proofErr w:type="spellStart"/>
            <w:r w:rsidRPr="00D81A97">
              <w:rPr>
                <w:lang w:val="en-US"/>
              </w:rPr>
              <w:t>familiarización</w:t>
            </w:r>
            <w:proofErr w:type="spellEnd"/>
            <w:r w:rsidRPr="00D81A97">
              <w:rPr>
                <w:lang w:val="en-US"/>
              </w:rPr>
              <w:t>.</w:t>
            </w:r>
          </w:p>
        </w:tc>
        <w:tc>
          <w:tcPr>
            <w:tcW w:w="2340" w:type="dxa"/>
            <w:tcBorders>
              <w:top w:val="single" w:sz="4" w:space="0" w:color="auto"/>
              <w:left w:val="single" w:sz="4" w:space="0" w:color="auto"/>
              <w:bottom w:val="single" w:sz="4" w:space="0" w:color="auto"/>
              <w:right w:val="single" w:sz="4" w:space="0" w:color="auto"/>
            </w:tcBorders>
            <w:hideMark/>
          </w:tcPr>
          <w:p w14:paraId="7E24D7AE" w14:textId="77777777" w:rsidR="00D81A97" w:rsidRPr="00D81A97" w:rsidRDefault="00D81A97" w:rsidP="00A6430F">
            <w:pPr>
              <w:jc w:val="both"/>
              <w:rPr>
                <w:lang w:val="en-US"/>
              </w:rPr>
            </w:pPr>
            <w:r w:rsidRPr="00D81A97">
              <w:rPr>
                <w:lang w:val="en-US"/>
              </w:rPr>
              <w:t xml:space="preserve">Muy </w:t>
            </w:r>
            <w:proofErr w:type="spellStart"/>
            <w:r w:rsidRPr="00D81A97">
              <w:rPr>
                <w:lang w:val="en-US"/>
              </w:rPr>
              <w:t>fácil</w:t>
            </w:r>
            <w:proofErr w:type="spellEnd"/>
            <w:r w:rsidRPr="00D81A97">
              <w:rPr>
                <w:lang w:val="en-US"/>
              </w:rPr>
              <w:t>.</w:t>
            </w:r>
          </w:p>
        </w:tc>
        <w:tc>
          <w:tcPr>
            <w:tcW w:w="2520" w:type="dxa"/>
            <w:tcBorders>
              <w:top w:val="single" w:sz="4" w:space="0" w:color="auto"/>
              <w:left w:val="single" w:sz="4" w:space="0" w:color="auto"/>
              <w:bottom w:val="single" w:sz="4" w:space="0" w:color="auto"/>
              <w:right w:val="single" w:sz="4" w:space="0" w:color="auto"/>
            </w:tcBorders>
            <w:hideMark/>
          </w:tcPr>
          <w:p w14:paraId="66731828" w14:textId="77777777" w:rsidR="00D81A97" w:rsidRPr="00D81A97" w:rsidRDefault="00D81A97" w:rsidP="00A6430F">
            <w:pPr>
              <w:jc w:val="both"/>
              <w:rPr>
                <w:lang w:val="en-US"/>
              </w:rPr>
            </w:pPr>
            <w:proofErr w:type="spellStart"/>
            <w:r w:rsidRPr="00D81A97">
              <w:rPr>
                <w:lang w:val="en-US"/>
              </w:rPr>
              <w:t>Requiere</w:t>
            </w:r>
            <w:proofErr w:type="spellEnd"/>
            <w:r w:rsidRPr="00D81A97">
              <w:rPr>
                <w:lang w:val="en-US"/>
              </w:rPr>
              <w:t xml:space="preserve"> </w:t>
            </w:r>
            <w:proofErr w:type="spellStart"/>
            <w:r w:rsidRPr="00D81A97">
              <w:rPr>
                <w:lang w:val="en-US"/>
              </w:rPr>
              <w:t>configuración</w:t>
            </w:r>
            <w:proofErr w:type="spellEnd"/>
            <w:r w:rsidRPr="00D81A97">
              <w:rPr>
                <w:lang w:val="en-US"/>
              </w:rPr>
              <w:t xml:space="preserve"> </w:t>
            </w:r>
            <w:proofErr w:type="spellStart"/>
            <w:r w:rsidRPr="00D81A97">
              <w:rPr>
                <w:lang w:val="en-US"/>
              </w:rPr>
              <w:t>técnica</w:t>
            </w:r>
            <w:proofErr w:type="spellEnd"/>
            <w:r w:rsidRPr="00D81A97">
              <w:rPr>
                <w:lang w:val="en-US"/>
              </w:rPr>
              <w:t>.</w:t>
            </w:r>
          </w:p>
        </w:tc>
      </w:tr>
      <w:tr w:rsidR="00D81A97" w:rsidRPr="00D81A97" w14:paraId="56D724FA" w14:textId="77777777" w:rsidTr="00192FA8">
        <w:tc>
          <w:tcPr>
            <w:tcW w:w="1495" w:type="dxa"/>
            <w:tcBorders>
              <w:top w:val="single" w:sz="4" w:space="0" w:color="auto"/>
              <w:left w:val="single" w:sz="4" w:space="0" w:color="auto"/>
              <w:bottom w:val="single" w:sz="4" w:space="0" w:color="auto"/>
              <w:right w:val="single" w:sz="4" w:space="0" w:color="auto"/>
            </w:tcBorders>
            <w:hideMark/>
          </w:tcPr>
          <w:p w14:paraId="12F32651" w14:textId="77777777" w:rsidR="00D81A97" w:rsidRPr="00D81A97" w:rsidRDefault="00D81A97" w:rsidP="00D81A97">
            <w:pPr>
              <w:rPr>
                <w:b/>
                <w:bCs/>
                <w:lang w:val="en-US"/>
              </w:rPr>
            </w:pPr>
            <w:proofErr w:type="spellStart"/>
            <w:r w:rsidRPr="00D81A97">
              <w:rPr>
                <w:b/>
                <w:bCs/>
                <w:lang w:val="en-US"/>
              </w:rPr>
              <w:t>Colaboración</w:t>
            </w:r>
            <w:proofErr w:type="spellEnd"/>
          </w:p>
        </w:tc>
        <w:tc>
          <w:tcPr>
            <w:tcW w:w="1830" w:type="dxa"/>
            <w:tcBorders>
              <w:top w:val="single" w:sz="4" w:space="0" w:color="auto"/>
              <w:left w:val="single" w:sz="4" w:space="0" w:color="auto"/>
              <w:bottom w:val="single" w:sz="4" w:space="0" w:color="auto"/>
              <w:right w:val="single" w:sz="4" w:space="0" w:color="auto"/>
            </w:tcBorders>
            <w:hideMark/>
          </w:tcPr>
          <w:p w14:paraId="1511BB3C" w14:textId="77777777" w:rsidR="00D81A97" w:rsidRPr="00D81A97" w:rsidRDefault="00D81A97" w:rsidP="00A6430F">
            <w:pPr>
              <w:jc w:val="both"/>
              <w:rPr>
                <w:lang w:val="es-PA"/>
              </w:rPr>
            </w:pPr>
            <w:r w:rsidRPr="00D81A97">
              <w:rPr>
                <w:lang w:val="es-PA"/>
              </w:rPr>
              <w:t>Muy buena integración con equipos ágiles.</w:t>
            </w:r>
          </w:p>
        </w:tc>
        <w:tc>
          <w:tcPr>
            <w:tcW w:w="2340" w:type="dxa"/>
            <w:tcBorders>
              <w:top w:val="single" w:sz="4" w:space="0" w:color="auto"/>
              <w:left w:val="single" w:sz="4" w:space="0" w:color="auto"/>
              <w:bottom w:val="single" w:sz="4" w:space="0" w:color="auto"/>
              <w:right w:val="single" w:sz="4" w:space="0" w:color="auto"/>
            </w:tcBorders>
            <w:hideMark/>
          </w:tcPr>
          <w:p w14:paraId="64489D0C" w14:textId="77777777" w:rsidR="00D81A97" w:rsidRPr="00D81A97" w:rsidRDefault="00D81A97" w:rsidP="00A6430F">
            <w:pPr>
              <w:jc w:val="both"/>
              <w:rPr>
                <w:lang w:val="es-PA"/>
              </w:rPr>
            </w:pPr>
            <w:r w:rsidRPr="00D81A97">
              <w:rPr>
                <w:lang w:val="es-PA"/>
              </w:rPr>
              <w:t xml:space="preserve">Muy buena, especialmente en proyectos open </w:t>
            </w:r>
            <w:proofErr w:type="spellStart"/>
            <w:r w:rsidRPr="00D81A97">
              <w:rPr>
                <w:lang w:val="es-PA"/>
              </w:rPr>
              <w:t>source</w:t>
            </w:r>
            <w:proofErr w:type="spellEnd"/>
            <w:r w:rsidRPr="00D81A97">
              <w:rPr>
                <w:lang w:val="es-PA"/>
              </w:rPr>
              <w:t>.</w:t>
            </w:r>
          </w:p>
        </w:tc>
        <w:tc>
          <w:tcPr>
            <w:tcW w:w="2160" w:type="dxa"/>
            <w:tcBorders>
              <w:top w:val="single" w:sz="4" w:space="0" w:color="auto"/>
              <w:left w:val="single" w:sz="4" w:space="0" w:color="auto"/>
              <w:bottom w:val="single" w:sz="4" w:space="0" w:color="auto"/>
              <w:right w:val="single" w:sz="4" w:space="0" w:color="auto"/>
            </w:tcBorders>
            <w:hideMark/>
          </w:tcPr>
          <w:p w14:paraId="50BDD4A9" w14:textId="77777777" w:rsidR="00D81A97" w:rsidRPr="00D81A97" w:rsidRDefault="00D81A97" w:rsidP="00A6430F">
            <w:pPr>
              <w:jc w:val="both"/>
              <w:rPr>
                <w:lang w:val="es-PA"/>
              </w:rPr>
            </w:pPr>
            <w:r w:rsidRPr="00D81A97">
              <w:rPr>
                <w:lang w:val="es-PA"/>
              </w:rPr>
              <w:t>Buena, especialmente en grandes equipos.</w:t>
            </w:r>
          </w:p>
        </w:tc>
        <w:tc>
          <w:tcPr>
            <w:tcW w:w="2340" w:type="dxa"/>
            <w:tcBorders>
              <w:top w:val="single" w:sz="4" w:space="0" w:color="auto"/>
              <w:left w:val="single" w:sz="4" w:space="0" w:color="auto"/>
              <w:bottom w:val="single" w:sz="4" w:space="0" w:color="auto"/>
              <w:right w:val="single" w:sz="4" w:space="0" w:color="auto"/>
            </w:tcBorders>
            <w:hideMark/>
          </w:tcPr>
          <w:p w14:paraId="1D94488A" w14:textId="77777777" w:rsidR="00D81A97" w:rsidRPr="00D81A97" w:rsidRDefault="00D81A97" w:rsidP="00A6430F">
            <w:pPr>
              <w:jc w:val="both"/>
              <w:rPr>
                <w:lang w:val="es-PA"/>
              </w:rPr>
            </w:pPr>
            <w:r w:rsidRPr="00D81A97">
              <w:rPr>
                <w:lang w:val="es-PA"/>
              </w:rPr>
              <w:t xml:space="preserve">Google </w:t>
            </w:r>
            <w:proofErr w:type="spellStart"/>
            <w:r w:rsidRPr="00D81A97">
              <w:rPr>
                <w:lang w:val="es-PA"/>
              </w:rPr>
              <w:t>Sheets</w:t>
            </w:r>
            <w:proofErr w:type="spellEnd"/>
            <w:r w:rsidRPr="00D81A97">
              <w:rPr>
                <w:lang w:val="es-PA"/>
              </w:rPr>
              <w:t xml:space="preserve"> destaca en este aspecto.</w:t>
            </w:r>
          </w:p>
        </w:tc>
        <w:tc>
          <w:tcPr>
            <w:tcW w:w="2520" w:type="dxa"/>
            <w:tcBorders>
              <w:top w:val="single" w:sz="4" w:space="0" w:color="auto"/>
              <w:left w:val="single" w:sz="4" w:space="0" w:color="auto"/>
              <w:bottom w:val="single" w:sz="4" w:space="0" w:color="auto"/>
              <w:right w:val="single" w:sz="4" w:space="0" w:color="auto"/>
            </w:tcBorders>
            <w:hideMark/>
          </w:tcPr>
          <w:p w14:paraId="5CAF943F" w14:textId="77777777" w:rsidR="00D81A97" w:rsidRPr="00D81A97" w:rsidRDefault="00D81A97" w:rsidP="00A6430F">
            <w:pPr>
              <w:jc w:val="both"/>
              <w:rPr>
                <w:lang w:val="en-US"/>
              </w:rPr>
            </w:pPr>
            <w:r w:rsidRPr="00D81A97">
              <w:rPr>
                <w:lang w:val="en-US"/>
              </w:rPr>
              <w:t>Limitada.</w:t>
            </w:r>
          </w:p>
        </w:tc>
      </w:tr>
      <w:tr w:rsidR="00D81A97" w:rsidRPr="007934AC" w14:paraId="134F66FA" w14:textId="77777777" w:rsidTr="00192FA8">
        <w:tc>
          <w:tcPr>
            <w:tcW w:w="1495" w:type="dxa"/>
            <w:tcBorders>
              <w:top w:val="single" w:sz="4" w:space="0" w:color="auto"/>
              <w:left w:val="single" w:sz="4" w:space="0" w:color="auto"/>
              <w:bottom w:val="single" w:sz="4" w:space="0" w:color="auto"/>
              <w:right w:val="single" w:sz="4" w:space="0" w:color="auto"/>
            </w:tcBorders>
            <w:hideMark/>
          </w:tcPr>
          <w:p w14:paraId="16B280D6" w14:textId="77777777" w:rsidR="00D81A97" w:rsidRPr="00D81A97" w:rsidRDefault="00D81A97" w:rsidP="00D81A97">
            <w:pPr>
              <w:rPr>
                <w:b/>
                <w:bCs/>
                <w:lang w:val="en-US"/>
              </w:rPr>
            </w:pPr>
            <w:proofErr w:type="spellStart"/>
            <w:r w:rsidRPr="00D81A97">
              <w:rPr>
                <w:b/>
                <w:bCs/>
                <w:lang w:val="en-US"/>
              </w:rPr>
              <w:t>Integración</w:t>
            </w:r>
            <w:proofErr w:type="spellEnd"/>
          </w:p>
        </w:tc>
        <w:tc>
          <w:tcPr>
            <w:tcW w:w="1830" w:type="dxa"/>
            <w:tcBorders>
              <w:top w:val="single" w:sz="4" w:space="0" w:color="auto"/>
              <w:left w:val="single" w:sz="4" w:space="0" w:color="auto"/>
              <w:bottom w:val="single" w:sz="4" w:space="0" w:color="auto"/>
              <w:right w:val="single" w:sz="4" w:space="0" w:color="auto"/>
            </w:tcBorders>
            <w:hideMark/>
          </w:tcPr>
          <w:p w14:paraId="59054870" w14:textId="77777777" w:rsidR="00D81A97" w:rsidRPr="00D81A97" w:rsidRDefault="00D81A97" w:rsidP="00A6430F">
            <w:pPr>
              <w:jc w:val="both"/>
              <w:rPr>
                <w:lang w:val="es-PA"/>
              </w:rPr>
            </w:pPr>
            <w:r w:rsidRPr="00D81A97">
              <w:rPr>
                <w:lang w:val="es-PA"/>
              </w:rPr>
              <w:t xml:space="preserve">Alto nivel con pipelines y otros </w:t>
            </w:r>
            <w:proofErr w:type="spellStart"/>
            <w:r w:rsidRPr="00D81A97">
              <w:rPr>
                <w:lang w:val="es-PA"/>
              </w:rPr>
              <w:t>plugins</w:t>
            </w:r>
            <w:proofErr w:type="spellEnd"/>
            <w:r w:rsidRPr="00D81A97">
              <w:rPr>
                <w:lang w:val="es-PA"/>
              </w:rPr>
              <w:t>.</w:t>
            </w:r>
          </w:p>
        </w:tc>
        <w:tc>
          <w:tcPr>
            <w:tcW w:w="2340" w:type="dxa"/>
            <w:tcBorders>
              <w:top w:val="single" w:sz="4" w:space="0" w:color="auto"/>
              <w:left w:val="single" w:sz="4" w:space="0" w:color="auto"/>
              <w:bottom w:val="single" w:sz="4" w:space="0" w:color="auto"/>
              <w:right w:val="single" w:sz="4" w:space="0" w:color="auto"/>
            </w:tcBorders>
            <w:hideMark/>
          </w:tcPr>
          <w:p w14:paraId="3AB8E175" w14:textId="77777777" w:rsidR="00D81A97" w:rsidRPr="00D81A97" w:rsidRDefault="00D81A97" w:rsidP="00A6430F">
            <w:pPr>
              <w:jc w:val="both"/>
              <w:rPr>
                <w:lang w:val="es-PA"/>
              </w:rPr>
            </w:pPr>
            <w:r w:rsidRPr="00D81A97">
              <w:rPr>
                <w:lang w:val="es-PA"/>
              </w:rPr>
              <w:t xml:space="preserve">Altísima con CI/CD y </w:t>
            </w:r>
            <w:proofErr w:type="spellStart"/>
            <w:r w:rsidRPr="00D81A97">
              <w:rPr>
                <w:lang w:val="es-PA"/>
              </w:rPr>
              <w:t>testing</w:t>
            </w:r>
            <w:proofErr w:type="spellEnd"/>
            <w:r w:rsidRPr="00D81A97">
              <w:rPr>
                <w:lang w:val="es-PA"/>
              </w:rPr>
              <w:t xml:space="preserve"> automático.</w:t>
            </w:r>
          </w:p>
        </w:tc>
        <w:tc>
          <w:tcPr>
            <w:tcW w:w="2160" w:type="dxa"/>
            <w:tcBorders>
              <w:top w:val="single" w:sz="4" w:space="0" w:color="auto"/>
              <w:left w:val="single" w:sz="4" w:space="0" w:color="auto"/>
              <w:bottom w:val="single" w:sz="4" w:space="0" w:color="auto"/>
              <w:right w:val="single" w:sz="4" w:space="0" w:color="auto"/>
            </w:tcBorders>
            <w:hideMark/>
          </w:tcPr>
          <w:p w14:paraId="61AE0724" w14:textId="77777777" w:rsidR="00D81A97" w:rsidRPr="00D81A97" w:rsidRDefault="00D81A97" w:rsidP="00A6430F">
            <w:pPr>
              <w:jc w:val="both"/>
              <w:rPr>
                <w:lang w:val="es-PA"/>
              </w:rPr>
            </w:pPr>
            <w:r w:rsidRPr="00D81A97">
              <w:rPr>
                <w:lang w:val="es-PA"/>
              </w:rPr>
              <w:t xml:space="preserve">Limitada fuera del ecosistema </w:t>
            </w:r>
            <w:proofErr w:type="spellStart"/>
            <w:r w:rsidRPr="00D81A97">
              <w:rPr>
                <w:lang w:val="es-PA"/>
              </w:rPr>
              <w:t>Atlassian</w:t>
            </w:r>
            <w:proofErr w:type="spellEnd"/>
            <w:r w:rsidRPr="00D81A97">
              <w:rPr>
                <w:lang w:val="es-PA"/>
              </w:rPr>
              <w:t>.</w:t>
            </w:r>
          </w:p>
        </w:tc>
        <w:tc>
          <w:tcPr>
            <w:tcW w:w="2340" w:type="dxa"/>
            <w:tcBorders>
              <w:top w:val="single" w:sz="4" w:space="0" w:color="auto"/>
              <w:left w:val="single" w:sz="4" w:space="0" w:color="auto"/>
              <w:bottom w:val="single" w:sz="4" w:space="0" w:color="auto"/>
              <w:right w:val="single" w:sz="4" w:space="0" w:color="auto"/>
            </w:tcBorders>
            <w:hideMark/>
          </w:tcPr>
          <w:p w14:paraId="6C54CE69" w14:textId="77777777" w:rsidR="00D81A97" w:rsidRPr="00D81A97" w:rsidRDefault="00D81A97" w:rsidP="00A6430F">
            <w:pPr>
              <w:jc w:val="both"/>
              <w:rPr>
                <w:lang w:val="en-US"/>
              </w:rPr>
            </w:pPr>
            <w:proofErr w:type="spellStart"/>
            <w:r w:rsidRPr="00D81A97">
              <w:rPr>
                <w:lang w:val="en-US"/>
              </w:rPr>
              <w:t>Mínima</w:t>
            </w:r>
            <w:proofErr w:type="spellEnd"/>
            <w:r w:rsidRPr="00D81A97">
              <w:rPr>
                <w:lang w:val="en-US"/>
              </w:rPr>
              <w:t>.</w:t>
            </w:r>
          </w:p>
        </w:tc>
        <w:tc>
          <w:tcPr>
            <w:tcW w:w="2520" w:type="dxa"/>
            <w:tcBorders>
              <w:top w:val="single" w:sz="4" w:space="0" w:color="auto"/>
              <w:left w:val="single" w:sz="4" w:space="0" w:color="auto"/>
              <w:bottom w:val="single" w:sz="4" w:space="0" w:color="auto"/>
              <w:right w:val="single" w:sz="4" w:space="0" w:color="auto"/>
            </w:tcBorders>
            <w:hideMark/>
          </w:tcPr>
          <w:p w14:paraId="0C7F8649" w14:textId="77777777" w:rsidR="00D81A97" w:rsidRPr="00D81A97" w:rsidRDefault="00D81A97" w:rsidP="00A6430F">
            <w:pPr>
              <w:jc w:val="both"/>
              <w:rPr>
                <w:lang w:val="es-PA"/>
              </w:rPr>
            </w:pPr>
            <w:r w:rsidRPr="00D81A97">
              <w:rPr>
                <w:lang w:val="es-PA"/>
              </w:rPr>
              <w:t>Excelente con entornos de pruebas automatizadas.</w:t>
            </w:r>
          </w:p>
        </w:tc>
      </w:tr>
      <w:tr w:rsidR="00D81A97" w:rsidRPr="007934AC" w14:paraId="5964BACB" w14:textId="77777777" w:rsidTr="00192FA8">
        <w:tc>
          <w:tcPr>
            <w:tcW w:w="1495" w:type="dxa"/>
            <w:tcBorders>
              <w:top w:val="single" w:sz="4" w:space="0" w:color="auto"/>
              <w:left w:val="single" w:sz="4" w:space="0" w:color="auto"/>
              <w:bottom w:val="single" w:sz="4" w:space="0" w:color="auto"/>
              <w:right w:val="single" w:sz="4" w:space="0" w:color="auto"/>
            </w:tcBorders>
            <w:hideMark/>
          </w:tcPr>
          <w:p w14:paraId="682E5118" w14:textId="77777777" w:rsidR="00D81A97" w:rsidRPr="00D81A97" w:rsidRDefault="00D81A97" w:rsidP="00D81A97">
            <w:pPr>
              <w:rPr>
                <w:b/>
                <w:bCs/>
                <w:lang w:val="en-US"/>
              </w:rPr>
            </w:pPr>
            <w:proofErr w:type="spellStart"/>
            <w:r w:rsidRPr="00D81A97">
              <w:rPr>
                <w:b/>
                <w:bCs/>
                <w:lang w:val="en-US"/>
              </w:rPr>
              <w:t>Trazabilidad</w:t>
            </w:r>
            <w:proofErr w:type="spellEnd"/>
          </w:p>
        </w:tc>
        <w:tc>
          <w:tcPr>
            <w:tcW w:w="1830" w:type="dxa"/>
            <w:tcBorders>
              <w:top w:val="single" w:sz="4" w:space="0" w:color="auto"/>
              <w:left w:val="single" w:sz="4" w:space="0" w:color="auto"/>
              <w:bottom w:val="single" w:sz="4" w:space="0" w:color="auto"/>
              <w:right w:val="single" w:sz="4" w:space="0" w:color="auto"/>
            </w:tcBorders>
            <w:hideMark/>
          </w:tcPr>
          <w:p w14:paraId="53EA0279" w14:textId="77777777" w:rsidR="00D81A97" w:rsidRPr="00D81A97" w:rsidRDefault="00D81A97" w:rsidP="00A6430F">
            <w:pPr>
              <w:jc w:val="both"/>
              <w:rPr>
                <w:lang w:val="es-PA"/>
              </w:rPr>
            </w:pPr>
            <w:r w:rsidRPr="00D81A97">
              <w:rPr>
                <w:lang w:val="es-PA"/>
              </w:rPr>
              <w:t>Alta, enlaza pruebas con historias y errores.</w:t>
            </w:r>
          </w:p>
        </w:tc>
        <w:tc>
          <w:tcPr>
            <w:tcW w:w="2340" w:type="dxa"/>
            <w:tcBorders>
              <w:top w:val="single" w:sz="4" w:space="0" w:color="auto"/>
              <w:left w:val="single" w:sz="4" w:space="0" w:color="auto"/>
              <w:bottom w:val="single" w:sz="4" w:space="0" w:color="auto"/>
              <w:right w:val="single" w:sz="4" w:space="0" w:color="auto"/>
            </w:tcBorders>
            <w:hideMark/>
          </w:tcPr>
          <w:p w14:paraId="536DC65B" w14:textId="77777777" w:rsidR="00D81A97" w:rsidRPr="00D81A97" w:rsidRDefault="00D81A97" w:rsidP="00A6430F">
            <w:pPr>
              <w:jc w:val="both"/>
              <w:rPr>
                <w:lang w:val="es-PA"/>
              </w:rPr>
            </w:pPr>
            <w:r w:rsidRPr="00D81A97">
              <w:rPr>
                <w:lang w:val="es-PA"/>
              </w:rPr>
              <w:t>Muy buena, desde código hasta ejecución.</w:t>
            </w:r>
          </w:p>
        </w:tc>
        <w:tc>
          <w:tcPr>
            <w:tcW w:w="2160" w:type="dxa"/>
            <w:tcBorders>
              <w:top w:val="single" w:sz="4" w:space="0" w:color="auto"/>
              <w:left w:val="single" w:sz="4" w:space="0" w:color="auto"/>
              <w:bottom w:val="single" w:sz="4" w:space="0" w:color="auto"/>
              <w:right w:val="single" w:sz="4" w:space="0" w:color="auto"/>
            </w:tcBorders>
            <w:hideMark/>
          </w:tcPr>
          <w:p w14:paraId="355F6834" w14:textId="77777777" w:rsidR="00D81A97" w:rsidRPr="00D81A97" w:rsidRDefault="00D81A97" w:rsidP="00A6430F">
            <w:pPr>
              <w:jc w:val="both"/>
              <w:rPr>
                <w:lang w:val="es-PA"/>
              </w:rPr>
            </w:pPr>
            <w:r w:rsidRPr="00D81A97">
              <w:rPr>
                <w:lang w:val="es-PA"/>
              </w:rPr>
              <w:t>Buena, pero con configuración adicional.</w:t>
            </w:r>
          </w:p>
        </w:tc>
        <w:tc>
          <w:tcPr>
            <w:tcW w:w="2340" w:type="dxa"/>
            <w:tcBorders>
              <w:top w:val="single" w:sz="4" w:space="0" w:color="auto"/>
              <w:left w:val="single" w:sz="4" w:space="0" w:color="auto"/>
              <w:bottom w:val="single" w:sz="4" w:space="0" w:color="auto"/>
              <w:right w:val="single" w:sz="4" w:space="0" w:color="auto"/>
            </w:tcBorders>
            <w:hideMark/>
          </w:tcPr>
          <w:p w14:paraId="282D4FE2" w14:textId="77777777" w:rsidR="00D81A97" w:rsidRPr="00D81A97" w:rsidRDefault="00D81A97" w:rsidP="00A6430F">
            <w:pPr>
              <w:jc w:val="both"/>
              <w:rPr>
                <w:lang w:val="en-US"/>
              </w:rPr>
            </w:pPr>
            <w:r w:rsidRPr="00D81A97">
              <w:rPr>
                <w:lang w:val="en-US"/>
              </w:rPr>
              <w:t>Muy baja.</w:t>
            </w:r>
          </w:p>
        </w:tc>
        <w:tc>
          <w:tcPr>
            <w:tcW w:w="2520" w:type="dxa"/>
            <w:tcBorders>
              <w:top w:val="single" w:sz="4" w:space="0" w:color="auto"/>
              <w:left w:val="single" w:sz="4" w:space="0" w:color="auto"/>
              <w:bottom w:val="single" w:sz="4" w:space="0" w:color="auto"/>
              <w:right w:val="single" w:sz="4" w:space="0" w:color="auto"/>
            </w:tcBorders>
            <w:hideMark/>
          </w:tcPr>
          <w:p w14:paraId="6D5E6565" w14:textId="77777777" w:rsidR="00D81A97" w:rsidRPr="00D81A97" w:rsidRDefault="00D81A97" w:rsidP="00A6430F">
            <w:pPr>
              <w:jc w:val="both"/>
              <w:rPr>
                <w:lang w:val="es-PA"/>
              </w:rPr>
            </w:pPr>
            <w:r w:rsidRPr="00D81A97">
              <w:rPr>
                <w:lang w:val="es-PA"/>
              </w:rPr>
              <w:t>Alta si se integra correctamente.</w:t>
            </w:r>
          </w:p>
        </w:tc>
      </w:tr>
      <w:tr w:rsidR="00D81A97" w:rsidRPr="007934AC" w14:paraId="3295F0F4" w14:textId="77777777" w:rsidTr="00192FA8">
        <w:tc>
          <w:tcPr>
            <w:tcW w:w="1495" w:type="dxa"/>
            <w:tcBorders>
              <w:top w:val="single" w:sz="4" w:space="0" w:color="auto"/>
              <w:left w:val="single" w:sz="4" w:space="0" w:color="auto"/>
              <w:bottom w:val="single" w:sz="4" w:space="0" w:color="auto"/>
              <w:right w:val="single" w:sz="4" w:space="0" w:color="auto"/>
            </w:tcBorders>
            <w:hideMark/>
          </w:tcPr>
          <w:p w14:paraId="085ED531" w14:textId="77777777" w:rsidR="00D81A97" w:rsidRPr="00D81A97" w:rsidRDefault="00D81A97" w:rsidP="00D81A97">
            <w:pPr>
              <w:rPr>
                <w:b/>
                <w:bCs/>
                <w:lang w:val="en-US"/>
              </w:rPr>
            </w:pPr>
            <w:r w:rsidRPr="00D81A97">
              <w:rPr>
                <w:b/>
                <w:bCs/>
                <w:lang w:val="en-US"/>
              </w:rPr>
              <w:t xml:space="preserve">Control de </w:t>
            </w:r>
            <w:proofErr w:type="spellStart"/>
            <w:r w:rsidRPr="00D81A97">
              <w:rPr>
                <w:b/>
                <w:bCs/>
                <w:lang w:val="en-US"/>
              </w:rPr>
              <w:t>Versiones</w:t>
            </w:r>
            <w:proofErr w:type="spellEnd"/>
          </w:p>
        </w:tc>
        <w:tc>
          <w:tcPr>
            <w:tcW w:w="1830" w:type="dxa"/>
            <w:tcBorders>
              <w:top w:val="single" w:sz="4" w:space="0" w:color="auto"/>
              <w:left w:val="single" w:sz="4" w:space="0" w:color="auto"/>
              <w:bottom w:val="single" w:sz="4" w:space="0" w:color="auto"/>
              <w:right w:val="single" w:sz="4" w:space="0" w:color="auto"/>
            </w:tcBorders>
            <w:hideMark/>
          </w:tcPr>
          <w:p w14:paraId="39256B4E" w14:textId="77777777" w:rsidR="00D81A97" w:rsidRPr="00D81A97" w:rsidRDefault="00D81A97" w:rsidP="00A6430F">
            <w:pPr>
              <w:jc w:val="both"/>
              <w:rPr>
                <w:lang w:val="en-US"/>
              </w:rPr>
            </w:pPr>
            <w:proofErr w:type="spellStart"/>
            <w:r w:rsidRPr="00D81A97">
              <w:rPr>
                <w:lang w:val="en-US"/>
              </w:rPr>
              <w:t>Limitado</w:t>
            </w:r>
            <w:proofErr w:type="spellEnd"/>
            <w:r w:rsidRPr="00D81A97">
              <w:rPr>
                <w:lang w:val="en-US"/>
              </w:rPr>
              <w:t>.</w:t>
            </w:r>
          </w:p>
        </w:tc>
        <w:tc>
          <w:tcPr>
            <w:tcW w:w="2340" w:type="dxa"/>
            <w:tcBorders>
              <w:top w:val="single" w:sz="4" w:space="0" w:color="auto"/>
              <w:left w:val="single" w:sz="4" w:space="0" w:color="auto"/>
              <w:bottom w:val="single" w:sz="4" w:space="0" w:color="auto"/>
              <w:right w:val="single" w:sz="4" w:space="0" w:color="auto"/>
            </w:tcBorders>
            <w:hideMark/>
          </w:tcPr>
          <w:p w14:paraId="6B925325" w14:textId="77777777" w:rsidR="00D81A97" w:rsidRPr="00D81A97" w:rsidRDefault="00D81A97" w:rsidP="00A6430F">
            <w:pPr>
              <w:jc w:val="both"/>
              <w:rPr>
                <w:lang w:val="en-US"/>
              </w:rPr>
            </w:pPr>
            <w:proofErr w:type="spellStart"/>
            <w:r w:rsidRPr="00D81A97">
              <w:rPr>
                <w:lang w:val="en-US"/>
              </w:rPr>
              <w:t>Totalmente</w:t>
            </w:r>
            <w:proofErr w:type="spellEnd"/>
            <w:r w:rsidRPr="00D81A97">
              <w:rPr>
                <w:lang w:val="en-US"/>
              </w:rPr>
              <w:t xml:space="preserve"> </w:t>
            </w:r>
            <w:proofErr w:type="spellStart"/>
            <w:r w:rsidRPr="00D81A97">
              <w:rPr>
                <w:lang w:val="en-US"/>
              </w:rPr>
              <w:t>integrado</w:t>
            </w:r>
            <w:proofErr w:type="spellEnd"/>
            <w:r w:rsidRPr="00D81A97">
              <w:rPr>
                <w:lang w:val="en-US"/>
              </w:rPr>
              <w:t xml:space="preserve"> con Git.</w:t>
            </w:r>
          </w:p>
        </w:tc>
        <w:tc>
          <w:tcPr>
            <w:tcW w:w="2160" w:type="dxa"/>
            <w:tcBorders>
              <w:top w:val="single" w:sz="4" w:space="0" w:color="auto"/>
              <w:left w:val="single" w:sz="4" w:space="0" w:color="auto"/>
              <w:bottom w:val="single" w:sz="4" w:space="0" w:color="auto"/>
              <w:right w:val="single" w:sz="4" w:space="0" w:color="auto"/>
            </w:tcBorders>
            <w:hideMark/>
          </w:tcPr>
          <w:p w14:paraId="678C9B0A" w14:textId="77777777" w:rsidR="00D81A97" w:rsidRPr="00D81A97" w:rsidRDefault="00D81A97" w:rsidP="00A6430F">
            <w:pPr>
              <w:jc w:val="both"/>
              <w:rPr>
                <w:lang w:val="en-US"/>
              </w:rPr>
            </w:pPr>
            <w:proofErr w:type="spellStart"/>
            <w:r w:rsidRPr="00D81A97">
              <w:rPr>
                <w:lang w:val="en-US"/>
              </w:rPr>
              <w:t>Limitado</w:t>
            </w:r>
            <w:proofErr w:type="spellEnd"/>
            <w:r w:rsidRPr="00D81A97">
              <w:rPr>
                <w:lang w:val="en-US"/>
              </w:rPr>
              <w:t>.</w:t>
            </w:r>
          </w:p>
        </w:tc>
        <w:tc>
          <w:tcPr>
            <w:tcW w:w="2340" w:type="dxa"/>
            <w:tcBorders>
              <w:top w:val="single" w:sz="4" w:space="0" w:color="auto"/>
              <w:left w:val="single" w:sz="4" w:space="0" w:color="auto"/>
              <w:bottom w:val="single" w:sz="4" w:space="0" w:color="auto"/>
              <w:right w:val="single" w:sz="4" w:space="0" w:color="auto"/>
            </w:tcBorders>
            <w:hideMark/>
          </w:tcPr>
          <w:p w14:paraId="1824BE5B" w14:textId="77777777" w:rsidR="00D81A97" w:rsidRPr="00D81A97" w:rsidRDefault="00D81A97" w:rsidP="00A6430F">
            <w:pPr>
              <w:jc w:val="both"/>
              <w:rPr>
                <w:lang w:val="en-US"/>
              </w:rPr>
            </w:pPr>
            <w:proofErr w:type="spellStart"/>
            <w:r w:rsidRPr="00D81A97">
              <w:rPr>
                <w:lang w:val="en-US"/>
              </w:rPr>
              <w:t>Básico</w:t>
            </w:r>
            <w:proofErr w:type="spellEnd"/>
            <w:r w:rsidRPr="00D81A97">
              <w:rPr>
                <w:lang w:val="en-US"/>
              </w:rPr>
              <w:t>.</w:t>
            </w:r>
          </w:p>
        </w:tc>
        <w:tc>
          <w:tcPr>
            <w:tcW w:w="2520" w:type="dxa"/>
            <w:tcBorders>
              <w:top w:val="single" w:sz="4" w:space="0" w:color="auto"/>
              <w:left w:val="single" w:sz="4" w:space="0" w:color="auto"/>
              <w:bottom w:val="single" w:sz="4" w:space="0" w:color="auto"/>
              <w:right w:val="single" w:sz="4" w:space="0" w:color="auto"/>
            </w:tcBorders>
            <w:hideMark/>
          </w:tcPr>
          <w:p w14:paraId="54A755DD" w14:textId="77777777" w:rsidR="00D81A97" w:rsidRPr="00D81A97" w:rsidRDefault="00D81A97" w:rsidP="00A6430F">
            <w:pPr>
              <w:jc w:val="both"/>
              <w:rPr>
                <w:lang w:val="es-PA"/>
              </w:rPr>
            </w:pPr>
            <w:r w:rsidRPr="00D81A97">
              <w:rPr>
                <w:lang w:val="es-PA"/>
              </w:rPr>
              <w:t>Depende del entorno de pruebas.</w:t>
            </w:r>
          </w:p>
        </w:tc>
      </w:tr>
      <w:tr w:rsidR="00D81A97" w:rsidRPr="00D81A97" w14:paraId="19FB1479" w14:textId="77777777" w:rsidTr="00192FA8">
        <w:tc>
          <w:tcPr>
            <w:tcW w:w="1495" w:type="dxa"/>
            <w:tcBorders>
              <w:top w:val="single" w:sz="4" w:space="0" w:color="auto"/>
              <w:left w:val="single" w:sz="4" w:space="0" w:color="auto"/>
              <w:bottom w:val="single" w:sz="4" w:space="0" w:color="auto"/>
              <w:right w:val="single" w:sz="4" w:space="0" w:color="auto"/>
            </w:tcBorders>
            <w:hideMark/>
          </w:tcPr>
          <w:p w14:paraId="3D49892C" w14:textId="77777777" w:rsidR="00D81A97" w:rsidRPr="00D81A97" w:rsidRDefault="00D81A97" w:rsidP="00D81A97">
            <w:pPr>
              <w:rPr>
                <w:b/>
                <w:bCs/>
                <w:lang w:val="en-US"/>
              </w:rPr>
            </w:pPr>
            <w:r w:rsidRPr="00D81A97">
              <w:rPr>
                <w:b/>
                <w:bCs/>
                <w:lang w:val="en-US"/>
              </w:rPr>
              <w:t>Costo</w:t>
            </w:r>
          </w:p>
        </w:tc>
        <w:tc>
          <w:tcPr>
            <w:tcW w:w="1830" w:type="dxa"/>
            <w:tcBorders>
              <w:top w:val="single" w:sz="4" w:space="0" w:color="auto"/>
              <w:left w:val="single" w:sz="4" w:space="0" w:color="auto"/>
              <w:bottom w:val="single" w:sz="4" w:space="0" w:color="auto"/>
              <w:right w:val="single" w:sz="4" w:space="0" w:color="auto"/>
            </w:tcBorders>
            <w:hideMark/>
          </w:tcPr>
          <w:p w14:paraId="4920303B" w14:textId="77777777" w:rsidR="00D81A97" w:rsidRPr="00D81A97" w:rsidRDefault="00D81A97" w:rsidP="00A6430F">
            <w:pPr>
              <w:jc w:val="both"/>
              <w:rPr>
                <w:lang w:val="en-US"/>
              </w:rPr>
            </w:pPr>
            <w:proofErr w:type="spellStart"/>
            <w:r w:rsidRPr="00D81A97">
              <w:rPr>
                <w:lang w:val="en-US"/>
              </w:rPr>
              <w:t>Requiere</w:t>
            </w:r>
            <w:proofErr w:type="spellEnd"/>
            <w:r w:rsidRPr="00D81A97">
              <w:rPr>
                <w:lang w:val="en-US"/>
              </w:rPr>
              <w:t xml:space="preserve"> </w:t>
            </w:r>
            <w:proofErr w:type="spellStart"/>
            <w:r w:rsidRPr="00D81A97">
              <w:rPr>
                <w:lang w:val="en-US"/>
              </w:rPr>
              <w:t>licencia</w:t>
            </w:r>
            <w:proofErr w:type="spellEnd"/>
            <w:r w:rsidRPr="00D81A97">
              <w:rPr>
                <w:lang w:val="en-US"/>
              </w:rPr>
              <w:t xml:space="preserve"> para Xray.</w:t>
            </w:r>
          </w:p>
        </w:tc>
        <w:tc>
          <w:tcPr>
            <w:tcW w:w="2340" w:type="dxa"/>
            <w:tcBorders>
              <w:top w:val="single" w:sz="4" w:space="0" w:color="auto"/>
              <w:left w:val="single" w:sz="4" w:space="0" w:color="auto"/>
              <w:bottom w:val="single" w:sz="4" w:space="0" w:color="auto"/>
              <w:right w:val="single" w:sz="4" w:space="0" w:color="auto"/>
            </w:tcBorders>
            <w:hideMark/>
          </w:tcPr>
          <w:p w14:paraId="72E719B4" w14:textId="77777777" w:rsidR="00D81A97" w:rsidRPr="00D81A97" w:rsidRDefault="00D81A97" w:rsidP="00A6430F">
            <w:pPr>
              <w:jc w:val="both"/>
              <w:rPr>
                <w:lang w:val="en-US"/>
              </w:rPr>
            </w:pPr>
            <w:proofErr w:type="spellStart"/>
            <w:r w:rsidRPr="00D81A97">
              <w:rPr>
                <w:lang w:val="en-US"/>
              </w:rPr>
              <w:t>Gratuito</w:t>
            </w:r>
            <w:proofErr w:type="spellEnd"/>
            <w:r w:rsidRPr="00D81A97">
              <w:rPr>
                <w:lang w:val="en-US"/>
              </w:rPr>
              <w:t>.</w:t>
            </w:r>
          </w:p>
        </w:tc>
        <w:tc>
          <w:tcPr>
            <w:tcW w:w="2160" w:type="dxa"/>
            <w:tcBorders>
              <w:top w:val="single" w:sz="4" w:space="0" w:color="auto"/>
              <w:left w:val="single" w:sz="4" w:space="0" w:color="auto"/>
              <w:bottom w:val="single" w:sz="4" w:space="0" w:color="auto"/>
              <w:right w:val="single" w:sz="4" w:space="0" w:color="auto"/>
            </w:tcBorders>
            <w:hideMark/>
          </w:tcPr>
          <w:p w14:paraId="26D1F92A" w14:textId="77777777" w:rsidR="00D81A97" w:rsidRPr="00D81A97" w:rsidRDefault="00D81A97" w:rsidP="00A6430F">
            <w:pPr>
              <w:jc w:val="both"/>
              <w:rPr>
                <w:lang w:val="es-PA"/>
              </w:rPr>
            </w:pPr>
            <w:r w:rsidRPr="00D81A97">
              <w:rPr>
                <w:lang w:val="es-PA"/>
              </w:rPr>
              <w:t xml:space="preserve">Licencia de </w:t>
            </w:r>
            <w:proofErr w:type="spellStart"/>
            <w:r w:rsidRPr="00D81A97">
              <w:rPr>
                <w:lang w:val="es-PA"/>
              </w:rPr>
              <w:t>TestRail</w:t>
            </w:r>
            <w:proofErr w:type="spellEnd"/>
            <w:r w:rsidRPr="00D81A97">
              <w:rPr>
                <w:lang w:val="es-PA"/>
              </w:rPr>
              <w:t xml:space="preserve"> es elevada.</w:t>
            </w:r>
          </w:p>
        </w:tc>
        <w:tc>
          <w:tcPr>
            <w:tcW w:w="2340" w:type="dxa"/>
            <w:tcBorders>
              <w:top w:val="single" w:sz="4" w:space="0" w:color="auto"/>
              <w:left w:val="single" w:sz="4" w:space="0" w:color="auto"/>
              <w:bottom w:val="single" w:sz="4" w:space="0" w:color="auto"/>
              <w:right w:val="single" w:sz="4" w:space="0" w:color="auto"/>
            </w:tcBorders>
            <w:hideMark/>
          </w:tcPr>
          <w:p w14:paraId="605093F3" w14:textId="77777777" w:rsidR="00D81A97" w:rsidRPr="00D81A97" w:rsidRDefault="00D81A97" w:rsidP="00A6430F">
            <w:pPr>
              <w:jc w:val="both"/>
              <w:rPr>
                <w:lang w:val="en-US"/>
              </w:rPr>
            </w:pPr>
            <w:proofErr w:type="spellStart"/>
            <w:r w:rsidRPr="00D81A97">
              <w:rPr>
                <w:lang w:val="en-US"/>
              </w:rPr>
              <w:t>Gratuito</w:t>
            </w:r>
            <w:proofErr w:type="spellEnd"/>
            <w:r w:rsidRPr="00D81A97">
              <w:rPr>
                <w:lang w:val="en-US"/>
              </w:rPr>
              <w:t>.</w:t>
            </w:r>
          </w:p>
        </w:tc>
        <w:tc>
          <w:tcPr>
            <w:tcW w:w="2520" w:type="dxa"/>
            <w:tcBorders>
              <w:top w:val="single" w:sz="4" w:space="0" w:color="auto"/>
              <w:left w:val="single" w:sz="4" w:space="0" w:color="auto"/>
              <w:bottom w:val="single" w:sz="4" w:space="0" w:color="auto"/>
              <w:right w:val="single" w:sz="4" w:space="0" w:color="auto"/>
            </w:tcBorders>
            <w:hideMark/>
          </w:tcPr>
          <w:p w14:paraId="0E48CD5D" w14:textId="77777777" w:rsidR="00D81A97" w:rsidRPr="00D81A97" w:rsidRDefault="00D81A97" w:rsidP="00A6430F">
            <w:pPr>
              <w:jc w:val="both"/>
              <w:rPr>
                <w:lang w:val="en-US"/>
              </w:rPr>
            </w:pPr>
            <w:proofErr w:type="spellStart"/>
            <w:r w:rsidRPr="00D81A97">
              <w:rPr>
                <w:lang w:val="en-US"/>
              </w:rPr>
              <w:t>Gratuito</w:t>
            </w:r>
            <w:proofErr w:type="spellEnd"/>
            <w:r w:rsidRPr="00D81A97">
              <w:rPr>
                <w:lang w:val="en-US"/>
              </w:rPr>
              <w:t>.</w:t>
            </w:r>
          </w:p>
        </w:tc>
      </w:tr>
      <w:tr w:rsidR="00D81A97" w:rsidRPr="00D81A97" w14:paraId="5763EBE6" w14:textId="77777777" w:rsidTr="00192FA8">
        <w:tc>
          <w:tcPr>
            <w:tcW w:w="1495" w:type="dxa"/>
            <w:tcBorders>
              <w:top w:val="single" w:sz="4" w:space="0" w:color="auto"/>
              <w:left w:val="single" w:sz="4" w:space="0" w:color="auto"/>
              <w:bottom w:val="single" w:sz="4" w:space="0" w:color="auto"/>
              <w:right w:val="single" w:sz="4" w:space="0" w:color="auto"/>
            </w:tcBorders>
            <w:hideMark/>
          </w:tcPr>
          <w:p w14:paraId="504D1576" w14:textId="77777777" w:rsidR="00D81A97" w:rsidRPr="00D81A97" w:rsidRDefault="00D81A97" w:rsidP="00D81A97">
            <w:pPr>
              <w:rPr>
                <w:b/>
                <w:bCs/>
                <w:lang w:val="en-US"/>
              </w:rPr>
            </w:pPr>
            <w:proofErr w:type="spellStart"/>
            <w:r w:rsidRPr="00D81A97">
              <w:rPr>
                <w:b/>
                <w:bCs/>
                <w:lang w:val="en-US"/>
              </w:rPr>
              <w:t>Escalabilidad</w:t>
            </w:r>
            <w:proofErr w:type="spellEnd"/>
          </w:p>
        </w:tc>
        <w:tc>
          <w:tcPr>
            <w:tcW w:w="1830" w:type="dxa"/>
            <w:tcBorders>
              <w:top w:val="single" w:sz="4" w:space="0" w:color="auto"/>
              <w:left w:val="single" w:sz="4" w:space="0" w:color="auto"/>
              <w:bottom w:val="single" w:sz="4" w:space="0" w:color="auto"/>
              <w:right w:val="single" w:sz="4" w:space="0" w:color="auto"/>
            </w:tcBorders>
            <w:hideMark/>
          </w:tcPr>
          <w:p w14:paraId="383D2FDA" w14:textId="77777777" w:rsidR="00D81A97" w:rsidRPr="00D81A97" w:rsidRDefault="00D81A97" w:rsidP="00A6430F">
            <w:pPr>
              <w:jc w:val="both"/>
              <w:rPr>
                <w:lang w:val="en-US"/>
              </w:rPr>
            </w:pPr>
            <w:proofErr w:type="spellStart"/>
            <w:r w:rsidRPr="00D81A97">
              <w:rPr>
                <w:lang w:val="en-US"/>
              </w:rPr>
              <w:t>Apto</w:t>
            </w:r>
            <w:proofErr w:type="spellEnd"/>
            <w:r w:rsidRPr="00D81A97">
              <w:rPr>
                <w:lang w:val="en-US"/>
              </w:rPr>
              <w:t xml:space="preserve"> para </w:t>
            </w:r>
            <w:proofErr w:type="spellStart"/>
            <w:r w:rsidRPr="00D81A97">
              <w:rPr>
                <w:lang w:val="en-US"/>
              </w:rPr>
              <w:t>grandes</w:t>
            </w:r>
            <w:proofErr w:type="spellEnd"/>
            <w:r w:rsidRPr="00D81A97">
              <w:rPr>
                <w:lang w:val="en-US"/>
              </w:rPr>
              <w:t xml:space="preserve"> </w:t>
            </w:r>
            <w:proofErr w:type="spellStart"/>
            <w:r w:rsidRPr="00D81A97">
              <w:rPr>
                <w:lang w:val="en-US"/>
              </w:rPr>
              <w:t>empresas</w:t>
            </w:r>
            <w:proofErr w:type="spellEnd"/>
            <w:r w:rsidRPr="00D81A97">
              <w:rPr>
                <w:lang w:val="en-US"/>
              </w:rPr>
              <w:t>.</w:t>
            </w:r>
          </w:p>
        </w:tc>
        <w:tc>
          <w:tcPr>
            <w:tcW w:w="2340" w:type="dxa"/>
            <w:tcBorders>
              <w:top w:val="single" w:sz="4" w:space="0" w:color="auto"/>
              <w:left w:val="single" w:sz="4" w:space="0" w:color="auto"/>
              <w:bottom w:val="single" w:sz="4" w:space="0" w:color="auto"/>
              <w:right w:val="single" w:sz="4" w:space="0" w:color="auto"/>
            </w:tcBorders>
            <w:hideMark/>
          </w:tcPr>
          <w:p w14:paraId="1E618BD3" w14:textId="77777777" w:rsidR="00D81A97" w:rsidRPr="00D81A97" w:rsidRDefault="00D81A97" w:rsidP="00A6430F">
            <w:pPr>
              <w:jc w:val="both"/>
              <w:rPr>
                <w:lang w:val="es-PA"/>
              </w:rPr>
            </w:pPr>
            <w:r w:rsidRPr="00D81A97">
              <w:rPr>
                <w:lang w:val="es-PA"/>
              </w:rPr>
              <w:t>Funciona en proyectos de todos los tamaños.</w:t>
            </w:r>
          </w:p>
        </w:tc>
        <w:tc>
          <w:tcPr>
            <w:tcW w:w="2160" w:type="dxa"/>
            <w:tcBorders>
              <w:top w:val="single" w:sz="4" w:space="0" w:color="auto"/>
              <w:left w:val="single" w:sz="4" w:space="0" w:color="auto"/>
              <w:bottom w:val="single" w:sz="4" w:space="0" w:color="auto"/>
              <w:right w:val="single" w:sz="4" w:space="0" w:color="auto"/>
            </w:tcBorders>
            <w:hideMark/>
          </w:tcPr>
          <w:p w14:paraId="1F3DD806" w14:textId="77777777" w:rsidR="00D81A97" w:rsidRPr="00D81A97" w:rsidRDefault="00D81A97" w:rsidP="00A6430F">
            <w:pPr>
              <w:jc w:val="both"/>
              <w:rPr>
                <w:lang w:val="en-US"/>
              </w:rPr>
            </w:pPr>
            <w:r w:rsidRPr="00D81A97">
              <w:rPr>
                <w:lang w:val="en-US"/>
              </w:rPr>
              <w:t>Alta.</w:t>
            </w:r>
          </w:p>
        </w:tc>
        <w:tc>
          <w:tcPr>
            <w:tcW w:w="2340" w:type="dxa"/>
            <w:tcBorders>
              <w:top w:val="single" w:sz="4" w:space="0" w:color="auto"/>
              <w:left w:val="single" w:sz="4" w:space="0" w:color="auto"/>
              <w:bottom w:val="single" w:sz="4" w:space="0" w:color="auto"/>
              <w:right w:val="single" w:sz="4" w:space="0" w:color="auto"/>
            </w:tcBorders>
            <w:hideMark/>
          </w:tcPr>
          <w:p w14:paraId="229524C4" w14:textId="77777777" w:rsidR="00D81A97" w:rsidRPr="00D81A97" w:rsidRDefault="00D81A97" w:rsidP="00A6430F">
            <w:pPr>
              <w:jc w:val="both"/>
              <w:rPr>
                <w:lang w:val="es-PA"/>
              </w:rPr>
            </w:pPr>
            <w:r w:rsidRPr="00D81A97">
              <w:rPr>
                <w:lang w:val="es-PA"/>
              </w:rPr>
              <w:t>Difícil de mantener en proyectos grandes.</w:t>
            </w:r>
          </w:p>
        </w:tc>
        <w:tc>
          <w:tcPr>
            <w:tcW w:w="2520" w:type="dxa"/>
            <w:tcBorders>
              <w:top w:val="single" w:sz="4" w:space="0" w:color="auto"/>
              <w:left w:val="single" w:sz="4" w:space="0" w:color="auto"/>
              <w:bottom w:val="single" w:sz="4" w:space="0" w:color="auto"/>
              <w:right w:val="single" w:sz="4" w:space="0" w:color="auto"/>
            </w:tcBorders>
            <w:hideMark/>
          </w:tcPr>
          <w:p w14:paraId="4EB02AB9" w14:textId="77777777" w:rsidR="00D81A97" w:rsidRPr="00D81A97" w:rsidRDefault="00D81A97" w:rsidP="00A6430F">
            <w:pPr>
              <w:jc w:val="both"/>
              <w:rPr>
                <w:lang w:val="en-US"/>
              </w:rPr>
            </w:pPr>
            <w:r w:rsidRPr="00D81A97">
              <w:rPr>
                <w:lang w:val="en-US"/>
              </w:rPr>
              <w:t xml:space="preserve">Buena para </w:t>
            </w:r>
            <w:proofErr w:type="spellStart"/>
            <w:r w:rsidRPr="00D81A97">
              <w:rPr>
                <w:lang w:val="en-US"/>
              </w:rPr>
              <w:t>entornos</w:t>
            </w:r>
            <w:proofErr w:type="spellEnd"/>
            <w:r w:rsidRPr="00D81A97">
              <w:rPr>
                <w:lang w:val="en-US"/>
              </w:rPr>
              <w:t xml:space="preserve"> </w:t>
            </w:r>
            <w:proofErr w:type="spellStart"/>
            <w:r w:rsidRPr="00D81A97">
              <w:rPr>
                <w:lang w:val="en-US"/>
              </w:rPr>
              <w:t>automatizados</w:t>
            </w:r>
            <w:proofErr w:type="spellEnd"/>
            <w:r w:rsidRPr="00D81A97">
              <w:rPr>
                <w:lang w:val="en-US"/>
              </w:rPr>
              <w:t>.</w:t>
            </w:r>
          </w:p>
        </w:tc>
      </w:tr>
    </w:tbl>
    <w:p w14:paraId="2F5DB797" w14:textId="77777777" w:rsidR="00D81A97" w:rsidRPr="00D81A97" w:rsidRDefault="00D81A97" w:rsidP="00D81A97">
      <w:pPr>
        <w:rPr>
          <w:lang w:val="es-PA"/>
        </w:rPr>
      </w:pPr>
    </w:p>
    <w:p w14:paraId="3958D7F3" w14:textId="77777777" w:rsidR="00D81A97" w:rsidRPr="00D81A97" w:rsidRDefault="00D81A97" w:rsidP="00D81A97">
      <w:pPr>
        <w:rPr>
          <w:lang w:val="es-PA"/>
        </w:rPr>
      </w:pPr>
    </w:p>
    <w:p w14:paraId="206152AE" w14:textId="77777777" w:rsidR="00D81A97" w:rsidRPr="00D81A97" w:rsidRDefault="00D81A97" w:rsidP="00D81A97">
      <w:pPr>
        <w:rPr>
          <w:b/>
          <w:bCs/>
          <w:lang w:val="es-PA"/>
        </w:rPr>
      </w:pPr>
      <w:r w:rsidRPr="00D81A97">
        <w:rPr>
          <w:b/>
          <w:bCs/>
          <w:lang w:val="es-PA"/>
        </w:rPr>
        <w:t>Conclusión</w:t>
      </w:r>
    </w:p>
    <w:p w14:paraId="50ADA90A" w14:textId="77777777" w:rsidR="00D81A97" w:rsidRPr="00D81A97" w:rsidRDefault="00D81A97" w:rsidP="00D81A97">
      <w:pPr>
        <w:rPr>
          <w:lang w:val="es-PA"/>
        </w:rPr>
      </w:pPr>
      <w:r w:rsidRPr="00D81A97">
        <w:rPr>
          <w:lang w:val="es-PA"/>
        </w:rPr>
        <w:t xml:space="preserve">GitHub Issues + </w:t>
      </w:r>
      <w:proofErr w:type="spellStart"/>
      <w:r w:rsidRPr="00D81A97">
        <w:rPr>
          <w:lang w:val="es-PA"/>
        </w:rPr>
        <w:t>Actions</w:t>
      </w:r>
      <w:proofErr w:type="spellEnd"/>
      <w:r w:rsidRPr="00D81A97">
        <w:rPr>
          <w:lang w:val="es-PA"/>
        </w:rPr>
        <w:t xml:space="preserve"> combina automatización, trazabilidad y colaboración sin costos adicionales. Es ideal para equipos modernos que buscan eficiencia en pruebas sin comprometer integración ni control.</w:t>
      </w:r>
    </w:p>
    <w:p w14:paraId="34A18587" w14:textId="77777777" w:rsidR="00D81A97" w:rsidRPr="00D81A97" w:rsidRDefault="00D81A97" w:rsidP="00D81A97">
      <w:pPr>
        <w:rPr>
          <w:lang w:val="es-PA"/>
        </w:rPr>
      </w:pPr>
    </w:p>
    <w:p w14:paraId="338C60F0" w14:textId="77777777" w:rsidR="00D81A97" w:rsidRPr="00D81A97" w:rsidRDefault="00D81A97" w:rsidP="00D81A97">
      <w:pPr>
        <w:rPr>
          <w:lang w:val="es-PA"/>
        </w:rPr>
      </w:pPr>
    </w:p>
    <w:p w14:paraId="2B6FA94F" w14:textId="141AF663" w:rsidR="00D81A97" w:rsidRPr="00D81A97" w:rsidRDefault="00484500" w:rsidP="00D81A97">
      <w:pPr>
        <w:rPr>
          <w:b/>
          <w:bCs/>
          <w:lang w:val="es-PA"/>
        </w:rPr>
      </w:pPr>
      <w:r>
        <w:rPr>
          <w:b/>
          <w:bCs/>
          <w:lang w:val="es-PA"/>
        </w:rPr>
        <w:t>6</w:t>
      </w:r>
      <w:r w:rsidR="00D81A97" w:rsidRPr="00D81A97">
        <w:rPr>
          <w:b/>
          <w:bCs/>
          <w:lang w:val="es-PA"/>
        </w:rPr>
        <w:t>. Herramientas para Documentación de Usuario</w:t>
      </w:r>
    </w:p>
    <w:p w14:paraId="75BF1888" w14:textId="77777777" w:rsidR="00D81A97" w:rsidRPr="00D81A97" w:rsidRDefault="00D81A97" w:rsidP="00D81A97">
      <w:pPr>
        <w:rPr>
          <w:b/>
          <w:bCs/>
          <w:lang w:val="es-PA"/>
        </w:rPr>
      </w:pPr>
      <w:r w:rsidRPr="00D81A97">
        <w:rPr>
          <w:b/>
          <w:bCs/>
          <w:lang w:val="es-PA"/>
        </w:rPr>
        <w:t>Matriz de Evaluación</w:t>
      </w:r>
    </w:p>
    <w:tbl>
      <w:tblPr>
        <w:tblStyle w:val="Tablaconcuadrcula"/>
        <w:tblW w:w="5000" w:type="pct"/>
        <w:tblLayout w:type="fixed"/>
        <w:tblLook w:val="04A0" w:firstRow="1" w:lastRow="0" w:firstColumn="1" w:lastColumn="0" w:noHBand="0" w:noVBand="1"/>
      </w:tblPr>
      <w:tblGrid>
        <w:gridCol w:w="838"/>
        <w:gridCol w:w="840"/>
        <w:gridCol w:w="840"/>
        <w:gridCol w:w="838"/>
        <w:gridCol w:w="839"/>
        <w:gridCol w:w="839"/>
        <w:gridCol w:w="837"/>
        <w:gridCol w:w="839"/>
        <w:gridCol w:w="839"/>
        <w:gridCol w:w="837"/>
        <w:gridCol w:w="839"/>
        <w:gridCol w:w="839"/>
      </w:tblGrid>
      <w:tr w:rsidR="00FA7FAA" w:rsidRPr="00D81A97" w14:paraId="6236FD70" w14:textId="77777777" w:rsidTr="00FA7FAA">
        <w:trPr>
          <w:trHeight w:val="1164"/>
        </w:trPr>
        <w:tc>
          <w:tcPr>
            <w:tcW w:w="416" w:type="pct"/>
            <w:tcBorders>
              <w:top w:val="single" w:sz="4" w:space="0" w:color="auto"/>
              <w:left w:val="single" w:sz="4" w:space="0" w:color="auto"/>
              <w:bottom w:val="single" w:sz="4" w:space="0" w:color="auto"/>
              <w:right w:val="single" w:sz="4" w:space="0" w:color="auto"/>
            </w:tcBorders>
            <w:shd w:val="clear" w:color="auto" w:fill="DDDECE"/>
            <w:hideMark/>
          </w:tcPr>
          <w:p w14:paraId="3F1D1BA2" w14:textId="77777777" w:rsidR="00D81A97" w:rsidRPr="00D81A97" w:rsidRDefault="00D81A97" w:rsidP="00D81A97">
            <w:pPr>
              <w:rPr>
                <w:b/>
                <w:bCs/>
              </w:rPr>
            </w:pPr>
            <w:proofErr w:type="spellStart"/>
            <w:r w:rsidRPr="00D81A97">
              <w:rPr>
                <w:b/>
                <w:bCs/>
                <w:lang w:val="en-US"/>
              </w:rPr>
              <w:t>Criterio</w:t>
            </w:r>
            <w:proofErr w:type="spellEnd"/>
          </w:p>
        </w:tc>
        <w:tc>
          <w:tcPr>
            <w:tcW w:w="417" w:type="pct"/>
            <w:tcBorders>
              <w:top w:val="single" w:sz="4" w:space="0" w:color="auto"/>
              <w:left w:val="single" w:sz="4" w:space="0" w:color="auto"/>
              <w:bottom w:val="single" w:sz="4" w:space="0" w:color="auto"/>
              <w:right w:val="single" w:sz="4" w:space="0" w:color="auto"/>
            </w:tcBorders>
            <w:shd w:val="clear" w:color="auto" w:fill="DDDECE"/>
            <w:hideMark/>
          </w:tcPr>
          <w:p w14:paraId="5AB9E400" w14:textId="77777777" w:rsidR="00D81A97" w:rsidRPr="00D81A97" w:rsidRDefault="00D81A97" w:rsidP="00D81A97">
            <w:pPr>
              <w:rPr>
                <w:b/>
                <w:bCs/>
                <w:lang w:val="en-US"/>
              </w:rPr>
            </w:pPr>
            <w:r w:rsidRPr="00D81A97">
              <w:rPr>
                <w:b/>
                <w:bCs/>
                <w:lang w:val="en-US"/>
              </w:rPr>
              <w:t>Peso</w:t>
            </w:r>
          </w:p>
        </w:tc>
        <w:tc>
          <w:tcPr>
            <w:tcW w:w="417" w:type="pct"/>
            <w:tcBorders>
              <w:top w:val="single" w:sz="4" w:space="0" w:color="auto"/>
              <w:left w:val="single" w:sz="4" w:space="0" w:color="auto"/>
              <w:bottom w:val="single" w:sz="4" w:space="0" w:color="auto"/>
              <w:right w:val="single" w:sz="4" w:space="0" w:color="auto"/>
            </w:tcBorders>
            <w:shd w:val="clear" w:color="auto" w:fill="DDDECE"/>
            <w:hideMark/>
          </w:tcPr>
          <w:p w14:paraId="286CBF26" w14:textId="77777777" w:rsidR="00D81A97" w:rsidRPr="00D81A97" w:rsidRDefault="00D81A97" w:rsidP="00D81A97">
            <w:pPr>
              <w:rPr>
                <w:b/>
                <w:lang w:val="en-US"/>
              </w:rPr>
            </w:pPr>
            <w:proofErr w:type="spellStart"/>
            <w:r w:rsidRPr="00D81A97">
              <w:rPr>
                <w:b/>
                <w:lang w:val="en-US"/>
              </w:rPr>
              <w:t>GitBook</w:t>
            </w:r>
            <w:proofErr w:type="spellEnd"/>
            <w:r w:rsidRPr="00D81A97">
              <w:rPr>
                <w:b/>
                <w:lang w:val="en-US"/>
              </w:rPr>
              <w:t xml:space="preserve"> (0-10)</w:t>
            </w:r>
          </w:p>
        </w:tc>
        <w:tc>
          <w:tcPr>
            <w:tcW w:w="416" w:type="pct"/>
            <w:tcBorders>
              <w:top w:val="single" w:sz="4" w:space="0" w:color="auto"/>
              <w:left w:val="single" w:sz="4" w:space="0" w:color="auto"/>
              <w:bottom w:val="single" w:sz="4" w:space="0" w:color="auto"/>
              <w:right w:val="single" w:sz="4" w:space="0" w:color="auto"/>
            </w:tcBorders>
            <w:shd w:val="clear" w:color="auto" w:fill="DDDECE"/>
            <w:hideMark/>
          </w:tcPr>
          <w:p w14:paraId="6EEDE4E7" w14:textId="77777777" w:rsidR="00D81A97" w:rsidRPr="00D81A97" w:rsidRDefault="00D81A97" w:rsidP="00D81A97">
            <w:pPr>
              <w:rPr>
                <w:b/>
                <w:bCs/>
              </w:rPr>
            </w:pPr>
            <w:r w:rsidRPr="00D81A97">
              <w:rPr>
                <w:b/>
                <w:bCs/>
                <w:lang w:val="en-US"/>
              </w:rPr>
              <w:t>Po</w:t>
            </w:r>
          </w:p>
        </w:tc>
        <w:tc>
          <w:tcPr>
            <w:tcW w:w="417" w:type="pct"/>
            <w:tcBorders>
              <w:top w:val="single" w:sz="4" w:space="0" w:color="auto"/>
              <w:left w:val="single" w:sz="4" w:space="0" w:color="auto"/>
              <w:bottom w:val="single" w:sz="4" w:space="0" w:color="auto"/>
              <w:right w:val="single" w:sz="4" w:space="0" w:color="auto"/>
            </w:tcBorders>
            <w:shd w:val="clear" w:color="auto" w:fill="DDDECE"/>
            <w:hideMark/>
          </w:tcPr>
          <w:p w14:paraId="3773526D" w14:textId="77777777" w:rsidR="00D81A97" w:rsidRPr="00D81A97" w:rsidRDefault="00D81A97" w:rsidP="00D81A97">
            <w:pPr>
              <w:rPr>
                <w:b/>
                <w:bCs/>
                <w:lang w:val="en-US"/>
              </w:rPr>
            </w:pPr>
            <w:r w:rsidRPr="00D81A97">
              <w:rPr>
                <w:b/>
                <w:bCs/>
                <w:lang w:val="en-US"/>
              </w:rPr>
              <w:t>Confluence (0-10)</w:t>
            </w:r>
          </w:p>
        </w:tc>
        <w:tc>
          <w:tcPr>
            <w:tcW w:w="417" w:type="pct"/>
            <w:tcBorders>
              <w:top w:val="single" w:sz="4" w:space="0" w:color="auto"/>
              <w:left w:val="single" w:sz="4" w:space="0" w:color="auto"/>
              <w:bottom w:val="single" w:sz="4" w:space="0" w:color="auto"/>
              <w:right w:val="single" w:sz="4" w:space="0" w:color="auto"/>
            </w:tcBorders>
            <w:shd w:val="clear" w:color="auto" w:fill="DDDECE"/>
            <w:hideMark/>
          </w:tcPr>
          <w:p w14:paraId="5E2DF7A3" w14:textId="77777777" w:rsidR="00D81A97" w:rsidRPr="00D81A97" w:rsidRDefault="00D81A97" w:rsidP="00D81A97">
            <w:pPr>
              <w:rPr>
                <w:b/>
                <w:bCs/>
                <w:lang w:val="en-US"/>
              </w:rPr>
            </w:pPr>
            <w:r w:rsidRPr="00D81A97">
              <w:rPr>
                <w:b/>
                <w:bCs/>
                <w:lang w:val="en-US"/>
              </w:rPr>
              <w:t>Po</w:t>
            </w:r>
          </w:p>
        </w:tc>
        <w:tc>
          <w:tcPr>
            <w:tcW w:w="416" w:type="pct"/>
            <w:tcBorders>
              <w:top w:val="single" w:sz="4" w:space="0" w:color="auto"/>
              <w:left w:val="single" w:sz="4" w:space="0" w:color="auto"/>
              <w:bottom w:val="single" w:sz="4" w:space="0" w:color="auto"/>
              <w:right w:val="single" w:sz="4" w:space="0" w:color="auto"/>
            </w:tcBorders>
            <w:shd w:val="clear" w:color="auto" w:fill="DDDECE"/>
            <w:hideMark/>
          </w:tcPr>
          <w:p w14:paraId="24821277" w14:textId="77777777" w:rsidR="00D81A97" w:rsidRPr="00D81A97" w:rsidRDefault="00D81A97" w:rsidP="00D81A97">
            <w:pPr>
              <w:rPr>
                <w:b/>
                <w:lang w:val="en-US"/>
              </w:rPr>
            </w:pPr>
            <w:proofErr w:type="spellStart"/>
            <w:r w:rsidRPr="00D81A97">
              <w:rPr>
                <w:b/>
                <w:lang w:val="en-US"/>
              </w:rPr>
              <w:t>MkDocs</w:t>
            </w:r>
            <w:proofErr w:type="spellEnd"/>
            <w:r w:rsidRPr="00D81A97">
              <w:rPr>
                <w:b/>
                <w:lang w:val="en-US"/>
              </w:rPr>
              <w:t xml:space="preserve"> + GitHub Pages (0-10)</w:t>
            </w:r>
          </w:p>
        </w:tc>
        <w:tc>
          <w:tcPr>
            <w:tcW w:w="417" w:type="pct"/>
            <w:tcBorders>
              <w:top w:val="single" w:sz="4" w:space="0" w:color="auto"/>
              <w:left w:val="single" w:sz="4" w:space="0" w:color="auto"/>
              <w:bottom w:val="single" w:sz="4" w:space="0" w:color="auto"/>
              <w:right w:val="single" w:sz="4" w:space="0" w:color="auto"/>
            </w:tcBorders>
            <w:shd w:val="clear" w:color="auto" w:fill="DDDECE"/>
            <w:hideMark/>
          </w:tcPr>
          <w:p w14:paraId="2D0B2870" w14:textId="77777777" w:rsidR="00D81A97" w:rsidRPr="00D81A97" w:rsidRDefault="00D81A97" w:rsidP="00D81A97">
            <w:pPr>
              <w:rPr>
                <w:b/>
                <w:bCs/>
              </w:rPr>
            </w:pPr>
            <w:r w:rsidRPr="00D81A97">
              <w:rPr>
                <w:b/>
                <w:bCs/>
                <w:lang w:val="en-US"/>
              </w:rPr>
              <w:t>Po</w:t>
            </w:r>
          </w:p>
        </w:tc>
        <w:tc>
          <w:tcPr>
            <w:tcW w:w="417" w:type="pct"/>
            <w:tcBorders>
              <w:top w:val="single" w:sz="4" w:space="0" w:color="auto"/>
              <w:left w:val="single" w:sz="4" w:space="0" w:color="auto"/>
              <w:bottom w:val="single" w:sz="4" w:space="0" w:color="auto"/>
              <w:right w:val="single" w:sz="4" w:space="0" w:color="auto"/>
            </w:tcBorders>
            <w:shd w:val="clear" w:color="auto" w:fill="DDDECE"/>
            <w:hideMark/>
          </w:tcPr>
          <w:p w14:paraId="201B15EC" w14:textId="77777777" w:rsidR="00D81A97" w:rsidRPr="00D81A97" w:rsidRDefault="00D81A97" w:rsidP="00D81A97">
            <w:pPr>
              <w:rPr>
                <w:b/>
                <w:bCs/>
                <w:lang w:val="en-US"/>
              </w:rPr>
            </w:pPr>
            <w:r w:rsidRPr="00D81A97">
              <w:rPr>
                <w:b/>
                <w:bCs/>
                <w:lang w:val="en-US"/>
              </w:rPr>
              <w:t>Notion (0-10)</w:t>
            </w:r>
          </w:p>
        </w:tc>
        <w:tc>
          <w:tcPr>
            <w:tcW w:w="416" w:type="pct"/>
            <w:tcBorders>
              <w:top w:val="single" w:sz="4" w:space="0" w:color="auto"/>
              <w:left w:val="single" w:sz="4" w:space="0" w:color="auto"/>
              <w:bottom w:val="single" w:sz="4" w:space="0" w:color="auto"/>
              <w:right w:val="single" w:sz="4" w:space="0" w:color="auto"/>
            </w:tcBorders>
            <w:shd w:val="clear" w:color="auto" w:fill="DDDECE"/>
            <w:hideMark/>
          </w:tcPr>
          <w:p w14:paraId="4A24D247" w14:textId="77777777" w:rsidR="00D81A97" w:rsidRPr="00D81A97" w:rsidRDefault="00D81A97" w:rsidP="00D81A97">
            <w:pPr>
              <w:rPr>
                <w:b/>
                <w:bCs/>
                <w:lang w:val="en-US"/>
              </w:rPr>
            </w:pPr>
            <w:r w:rsidRPr="00D81A97">
              <w:rPr>
                <w:b/>
                <w:bCs/>
                <w:lang w:val="en-US"/>
              </w:rPr>
              <w:t>Po</w:t>
            </w:r>
          </w:p>
        </w:tc>
        <w:tc>
          <w:tcPr>
            <w:tcW w:w="417" w:type="pct"/>
            <w:tcBorders>
              <w:top w:val="single" w:sz="4" w:space="0" w:color="auto"/>
              <w:left w:val="single" w:sz="4" w:space="0" w:color="auto"/>
              <w:bottom w:val="single" w:sz="4" w:space="0" w:color="auto"/>
              <w:right w:val="single" w:sz="4" w:space="0" w:color="auto"/>
            </w:tcBorders>
            <w:shd w:val="clear" w:color="auto" w:fill="DDDECE"/>
            <w:hideMark/>
          </w:tcPr>
          <w:p w14:paraId="01A3DBF1" w14:textId="77777777" w:rsidR="00D81A97" w:rsidRPr="00D81A97" w:rsidRDefault="00D81A97" w:rsidP="00D81A97">
            <w:pPr>
              <w:rPr>
                <w:b/>
                <w:bCs/>
                <w:lang w:val="en-US"/>
              </w:rPr>
            </w:pPr>
            <w:r w:rsidRPr="00D81A97">
              <w:rPr>
                <w:b/>
                <w:bCs/>
                <w:lang w:val="en-US"/>
              </w:rPr>
              <w:t>Swagger/OpenAPI (0-10)</w:t>
            </w:r>
          </w:p>
        </w:tc>
        <w:tc>
          <w:tcPr>
            <w:tcW w:w="417" w:type="pct"/>
            <w:tcBorders>
              <w:top w:val="single" w:sz="4" w:space="0" w:color="auto"/>
              <w:left w:val="single" w:sz="4" w:space="0" w:color="auto"/>
              <w:bottom w:val="single" w:sz="4" w:space="0" w:color="auto"/>
              <w:right w:val="single" w:sz="4" w:space="0" w:color="auto"/>
            </w:tcBorders>
            <w:shd w:val="clear" w:color="auto" w:fill="DDDECE"/>
            <w:hideMark/>
          </w:tcPr>
          <w:p w14:paraId="0639607B" w14:textId="77777777" w:rsidR="00D81A97" w:rsidRPr="00D81A97" w:rsidRDefault="00D81A97" w:rsidP="00D81A97">
            <w:pPr>
              <w:rPr>
                <w:b/>
                <w:bCs/>
                <w:lang w:val="en-US"/>
              </w:rPr>
            </w:pPr>
            <w:r w:rsidRPr="00D81A97">
              <w:rPr>
                <w:b/>
                <w:bCs/>
                <w:lang w:val="en-US"/>
              </w:rPr>
              <w:t>Po</w:t>
            </w:r>
          </w:p>
        </w:tc>
      </w:tr>
      <w:tr w:rsidR="00FA7FAA" w:rsidRPr="00D81A97" w14:paraId="6AD0906C" w14:textId="77777777" w:rsidTr="00E23FF0">
        <w:trPr>
          <w:trHeight w:val="464"/>
        </w:trPr>
        <w:tc>
          <w:tcPr>
            <w:tcW w:w="416" w:type="pct"/>
            <w:tcBorders>
              <w:top w:val="single" w:sz="4" w:space="0" w:color="auto"/>
              <w:left w:val="single" w:sz="4" w:space="0" w:color="auto"/>
              <w:bottom w:val="single" w:sz="4" w:space="0" w:color="auto"/>
              <w:right w:val="single" w:sz="4" w:space="0" w:color="auto"/>
            </w:tcBorders>
            <w:hideMark/>
          </w:tcPr>
          <w:p w14:paraId="72A5A435" w14:textId="77777777" w:rsidR="00D81A97" w:rsidRPr="00D81A97" w:rsidRDefault="00D81A97" w:rsidP="00D81A97">
            <w:pPr>
              <w:rPr>
                <w:b/>
                <w:lang w:val="en-US"/>
              </w:rPr>
            </w:pPr>
            <w:proofErr w:type="spellStart"/>
            <w:r w:rsidRPr="00D81A97">
              <w:rPr>
                <w:b/>
                <w:lang w:val="en-US"/>
              </w:rPr>
              <w:lastRenderedPageBreak/>
              <w:t>Facilidad</w:t>
            </w:r>
            <w:proofErr w:type="spellEnd"/>
            <w:r w:rsidRPr="00D81A97">
              <w:rPr>
                <w:b/>
                <w:lang w:val="en-US"/>
              </w:rPr>
              <w:t xml:space="preserve"> de Uso</w:t>
            </w:r>
          </w:p>
        </w:tc>
        <w:tc>
          <w:tcPr>
            <w:tcW w:w="417" w:type="pct"/>
            <w:tcBorders>
              <w:top w:val="single" w:sz="4" w:space="0" w:color="auto"/>
              <w:left w:val="single" w:sz="4" w:space="0" w:color="auto"/>
              <w:bottom w:val="single" w:sz="4" w:space="0" w:color="auto"/>
              <w:right w:val="single" w:sz="4" w:space="0" w:color="auto"/>
            </w:tcBorders>
            <w:hideMark/>
          </w:tcPr>
          <w:p w14:paraId="57998322" w14:textId="77777777" w:rsidR="00D81A97" w:rsidRPr="00D81A97" w:rsidRDefault="00D81A97" w:rsidP="00D81A97">
            <w:r w:rsidRPr="00D81A97">
              <w:rPr>
                <w:lang w:val="en-US"/>
              </w:rPr>
              <w:t>4</w:t>
            </w:r>
          </w:p>
        </w:tc>
        <w:tc>
          <w:tcPr>
            <w:tcW w:w="417" w:type="pct"/>
            <w:tcBorders>
              <w:top w:val="single" w:sz="4" w:space="0" w:color="auto"/>
              <w:left w:val="single" w:sz="4" w:space="0" w:color="auto"/>
              <w:bottom w:val="single" w:sz="4" w:space="0" w:color="auto"/>
              <w:right w:val="single" w:sz="4" w:space="0" w:color="auto"/>
            </w:tcBorders>
            <w:hideMark/>
          </w:tcPr>
          <w:p w14:paraId="37488F30" w14:textId="77777777" w:rsidR="00D81A97" w:rsidRPr="00D81A97" w:rsidRDefault="00D81A97" w:rsidP="00D81A97">
            <w:pPr>
              <w:rPr>
                <w:lang w:val="en-US"/>
              </w:rPr>
            </w:pPr>
            <w:r w:rsidRPr="00D81A97">
              <w:rPr>
                <w:lang w:val="en-US"/>
              </w:rPr>
              <w:t>10</w:t>
            </w:r>
          </w:p>
        </w:tc>
        <w:tc>
          <w:tcPr>
            <w:tcW w:w="416" w:type="pct"/>
            <w:tcBorders>
              <w:top w:val="single" w:sz="4" w:space="0" w:color="auto"/>
              <w:left w:val="single" w:sz="4" w:space="0" w:color="auto"/>
              <w:bottom w:val="single" w:sz="4" w:space="0" w:color="auto"/>
              <w:right w:val="single" w:sz="4" w:space="0" w:color="auto"/>
            </w:tcBorders>
            <w:hideMark/>
          </w:tcPr>
          <w:p w14:paraId="75A9E420" w14:textId="77777777" w:rsidR="00D81A97" w:rsidRPr="00D81A97" w:rsidRDefault="00D81A97" w:rsidP="00D81A97">
            <w:pPr>
              <w:rPr>
                <w:lang w:val="en-US"/>
              </w:rPr>
            </w:pPr>
            <w:r w:rsidRPr="00D81A97">
              <w:rPr>
                <w:lang w:val="en-US"/>
              </w:rPr>
              <w:t>40</w:t>
            </w:r>
          </w:p>
        </w:tc>
        <w:tc>
          <w:tcPr>
            <w:tcW w:w="417" w:type="pct"/>
            <w:tcBorders>
              <w:top w:val="single" w:sz="4" w:space="0" w:color="auto"/>
              <w:left w:val="single" w:sz="4" w:space="0" w:color="auto"/>
              <w:bottom w:val="single" w:sz="4" w:space="0" w:color="auto"/>
              <w:right w:val="single" w:sz="4" w:space="0" w:color="auto"/>
            </w:tcBorders>
            <w:hideMark/>
          </w:tcPr>
          <w:p w14:paraId="11A1889A" w14:textId="77777777" w:rsidR="00D81A97" w:rsidRPr="00D81A97" w:rsidRDefault="00D81A97" w:rsidP="00D81A97">
            <w:pPr>
              <w:rPr>
                <w:lang w:val="en-US"/>
              </w:rPr>
            </w:pPr>
            <w:r w:rsidRPr="00D81A97">
              <w:rPr>
                <w:lang w:val="en-US"/>
              </w:rPr>
              <w:t>8</w:t>
            </w:r>
          </w:p>
        </w:tc>
        <w:tc>
          <w:tcPr>
            <w:tcW w:w="417" w:type="pct"/>
            <w:tcBorders>
              <w:top w:val="single" w:sz="4" w:space="0" w:color="auto"/>
              <w:left w:val="single" w:sz="4" w:space="0" w:color="auto"/>
              <w:bottom w:val="single" w:sz="4" w:space="0" w:color="auto"/>
              <w:right w:val="single" w:sz="4" w:space="0" w:color="auto"/>
            </w:tcBorders>
            <w:hideMark/>
          </w:tcPr>
          <w:p w14:paraId="7D0241DA" w14:textId="77777777" w:rsidR="00D81A97" w:rsidRPr="00D81A97" w:rsidRDefault="00D81A97" w:rsidP="00D81A97">
            <w:pPr>
              <w:rPr>
                <w:lang w:val="en-US"/>
              </w:rPr>
            </w:pPr>
            <w:r w:rsidRPr="00D81A97">
              <w:rPr>
                <w:lang w:val="en-US"/>
              </w:rPr>
              <w:t>32</w:t>
            </w:r>
          </w:p>
        </w:tc>
        <w:tc>
          <w:tcPr>
            <w:tcW w:w="416" w:type="pct"/>
            <w:tcBorders>
              <w:top w:val="single" w:sz="4" w:space="0" w:color="auto"/>
              <w:left w:val="single" w:sz="4" w:space="0" w:color="auto"/>
              <w:bottom w:val="single" w:sz="4" w:space="0" w:color="auto"/>
              <w:right w:val="single" w:sz="4" w:space="0" w:color="auto"/>
            </w:tcBorders>
            <w:hideMark/>
          </w:tcPr>
          <w:p w14:paraId="5AA53417" w14:textId="77777777" w:rsidR="00D81A97" w:rsidRPr="00D81A97" w:rsidRDefault="00D81A97" w:rsidP="00D81A97">
            <w:pPr>
              <w:rPr>
                <w:lang w:val="en-US"/>
              </w:rPr>
            </w:pPr>
            <w:r w:rsidRPr="00D81A97">
              <w:rPr>
                <w:lang w:val="en-US"/>
              </w:rPr>
              <w:t>6</w:t>
            </w:r>
          </w:p>
        </w:tc>
        <w:tc>
          <w:tcPr>
            <w:tcW w:w="417" w:type="pct"/>
            <w:tcBorders>
              <w:top w:val="single" w:sz="4" w:space="0" w:color="auto"/>
              <w:left w:val="single" w:sz="4" w:space="0" w:color="auto"/>
              <w:bottom w:val="single" w:sz="4" w:space="0" w:color="auto"/>
              <w:right w:val="single" w:sz="4" w:space="0" w:color="auto"/>
            </w:tcBorders>
            <w:hideMark/>
          </w:tcPr>
          <w:p w14:paraId="0ECC45C7" w14:textId="77777777" w:rsidR="00D81A97" w:rsidRPr="00D81A97" w:rsidRDefault="00D81A97" w:rsidP="00D81A97">
            <w:pPr>
              <w:rPr>
                <w:lang w:val="en-US"/>
              </w:rPr>
            </w:pPr>
            <w:r w:rsidRPr="00D81A97">
              <w:rPr>
                <w:lang w:val="en-US"/>
              </w:rPr>
              <w:t>24</w:t>
            </w:r>
          </w:p>
        </w:tc>
        <w:tc>
          <w:tcPr>
            <w:tcW w:w="417" w:type="pct"/>
            <w:tcBorders>
              <w:top w:val="single" w:sz="4" w:space="0" w:color="auto"/>
              <w:left w:val="single" w:sz="4" w:space="0" w:color="auto"/>
              <w:bottom w:val="single" w:sz="4" w:space="0" w:color="auto"/>
              <w:right w:val="single" w:sz="4" w:space="0" w:color="auto"/>
            </w:tcBorders>
            <w:hideMark/>
          </w:tcPr>
          <w:p w14:paraId="4D9D9A97" w14:textId="77777777" w:rsidR="00D81A97" w:rsidRPr="00D81A97" w:rsidRDefault="00D81A97" w:rsidP="00D81A97">
            <w:pPr>
              <w:rPr>
                <w:lang w:val="en-US"/>
              </w:rPr>
            </w:pPr>
            <w:r w:rsidRPr="00D81A97">
              <w:rPr>
                <w:lang w:val="en-US"/>
              </w:rPr>
              <w:t>10</w:t>
            </w:r>
          </w:p>
        </w:tc>
        <w:tc>
          <w:tcPr>
            <w:tcW w:w="416" w:type="pct"/>
            <w:tcBorders>
              <w:top w:val="single" w:sz="4" w:space="0" w:color="auto"/>
              <w:left w:val="single" w:sz="4" w:space="0" w:color="auto"/>
              <w:bottom w:val="single" w:sz="4" w:space="0" w:color="auto"/>
              <w:right w:val="single" w:sz="4" w:space="0" w:color="auto"/>
            </w:tcBorders>
            <w:hideMark/>
          </w:tcPr>
          <w:p w14:paraId="32406EA5" w14:textId="77777777" w:rsidR="00D81A97" w:rsidRPr="00D81A97" w:rsidRDefault="00D81A97" w:rsidP="00D81A97">
            <w:pPr>
              <w:rPr>
                <w:lang w:val="en-US"/>
              </w:rPr>
            </w:pPr>
            <w:r w:rsidRPr="00D81A97">
              <w:rPr>
                <w:lang w:val="en-US"/>
              </w:rPr>
              <w:t>40</w:t>
            </w:r>
          </w:p>
        </w:tc>
        <w:tc>
          <w:tcPr>
            <w:tcW w:w="417" w:type="pct"/>
            <w:tcBorders>
              <w:top w:val="single" w:sz="4" w:space="0" w:color="auto"/>
              <w:left w:val="single" w:sz="4" w:space="0" w:color="auto"/>
              <w:bottom w:val="single" w:sz="4" w:space="0" w:color="auto"/>
              <w:right w:val="single" w:sz="4" w:space="0" w:color="auto"/>
            </w:tcBorders>
            <w:hideMark/>
          </w:tcPr>
          <w:p w14:paraId="6CE176F9" w14:textId="77777777" w:rsidR="00D81A97" w:rsidRPr="00D81A97" w:rsidRDefault="00D81A97" w:rsidP="00D81A97">
            <w:pPr>
              <w:rPr>
                <w:lang w:val="en-US"/>
              </w:rPr>
            </w:pPr>
            <w:r w:rsidRPr="00D81A97">
              <w:rPr>
                <w:lang w:val="en-US"/>
              </w:rPr>
              <w:t>6</w:t>
            </w:r>
          </w:p>
        </w:tc>
        <w:tc>
          <w:tcPr>
            <w:tcW w:w="417" w:type="pct"/>
            <w:tcBorders>
              <w:top w:val="single" w:sz="4" w:space="0" w:color="auto"/>
              <w:left w:val="single" w:sz="4" w:space="0" w:color="auto"/>
              <w:bottom w:val="single" w:sz="4" w:space="0" w:color="auto"/>
              <w:right w:val="single" w:sz="4" w:space="0" w:color="auto"/>
            </w:tcBorders>
            <w:hideMark/>
          </w:tcPr>
          <w:p w14:paraId="209E0FCB" w14:textId="77777777" w:rsidR="00D81A97" w:rsidRPr="00D81A97" w:rsidRDefault="00D81A97" w:rsidP="00D81A97">
            <w:pPr>
              <w:rPr>
                <w:lang w:val="en-US"/>
              </w:rPr>
            </w:pPr>
            <w:r w:rsidRPr="00D81A97">
              <w:rPr>
                <w:lang w:val="en-US"/>
              </w:rPr>
              <w:t>24</w:t>
            </w:r>
          </w:p>
        </w:tc>
      </w:tr>
      <w:tr w:rsidR="00FA7FAA" w:rsidRPr="00D81A97" w14:paraId="2815FE6E" w14:textId="77777777" w:rsidTr="00E23FF0">
        <w:trPr>
          <w:trHeight w:val="464"/>
        </w:trPr>
        <w:tc>
          <w:tcPr>
            <w:tcW w:w="416" w:type="pct"/>
            <w:tcBorders>
              <w:top w:val="single" w:sz="4" w:space="0" w:color="auto"/>
              <w:left w:val="single" w:sz="4" w:space="0" w:color="auto"/>
              <w:bottom w:val="single" w:sz="4" w:space="0" w:color="auto"/>
              <w:right w:val="single" w:sz="4" w:space="0" w:color="auto"/>
            </w:tcBorders>
            <w:hideMark/>
          </w:tcPr>
          <w:p w14:paraId="5E41697B" w14:textId="77777777" w:rsidR="00D81A97" w:rsidRPr="00D81A97" w:rsidRDefault="00D81A97" w:rsidP="00D81A97">
            <w:pPr>
              <w:rPr>
                <w:b/>
                <w:bCs/>
                <w:lang w:val="en-US"/>
              </w:rPr>
            </w:pPr>
            <w:proofErr w:type="spellStart"/>
            <w:r w:rsidRPr="00D81A97">
              <w:rPr>
                <w:b/>
                <w:bCs/>
                <w:lang w:val="en-US"/>
              </w:rPr>
              <w:t>Colaboración</w:t>
            </w:r>
            <w:proofErr w:type="spellEnd"/>
          </w:p>
        </w:tc>
        <w:tc>
          <w:tcPr>
            <w:tcW w:w="417" w:type="pct"/>
            <w:tcBorders>
              <w:top w:val="single" w:sz="4" w:space="0" w:color="auto"/>
              <w:left w:val="single" w:sz="4" w:space="0" w:color="auto"/>
              <w:bottom w:val="single" w:sz="4" w:space="0" w:color="auto"/>
              <w:right w:val="single" w:sz="4" w:space="0" w:color="auto"/>
            </w:tcBorders>
            <w:hideMark/>
          </w:tcPr>
          <w:p w14:paraId="0E788368" w14:textId="77777777" w:rsidR="00D81A97" w:rsidRPr="00D81A97" w:rsidRDefault="00D81A97" w:rsidP="00D81A97">
            <w:pPr>
              <w:rPr>
                <w:lang w:val="en-US"/>
              </w:rPr>
            </w:pPr>
            <w:r w:rsidRPr="00D81A97">
              <w:rPr>
                <w:lang w:val="en-US"/>
              </w:rPr>
              <w:t>3</w:t>
            </w:r>
          </w:p>
        </w:tc>
        <w:tc>
          <w:tcPr>
            <w:tcW w:w="417" w:type="pct"/>
            <w:tcBorders>
              <w:top w:val="single" w:sz="4" w:space="0" w:color="auto"/>
              <w:left w:val="single" w:sz="4" w:space="0" w:color="auto"/>
              <w:bottom w:val="single" w:sz="4" w:space="0" w:color="auto"/>
              <w:right w:val="single" w:sz="4" w:space="0" w:color="auto"/>
            </w:tcBorders>
            <w:hideMark/>
          </w:tcPr>
          <w:p w14:paraId="4055D997" w14:textId="77777777" w:rsidR="00D81A97" w:rsidRPr="00D81A97" w:rsidRDefault="00D81A97" w:rsidP="00D81A97">
            <w:pPr>
              <w:rPr>
                <w:lang w:val="en-US"/>
              </w:rPr>
            </w:pPr>
            <w:r w:rsidRPr="00D81A97">
              <w:rPr>
                <w:lang w:val="en-US"/>
              </w:rPr>
              <w:t>8</w:t>
            </w:r>
          </w:p>
        </w:tc>
        <w:tc>
          <w:tcPr>
            <w:tcW w:w="416" w:type="pct"/>
            <w:tcBorders>
              <w:top w:val="single" w:sz="4" w:space="0" w:color="auto"/>
              <w:left w:val="single" w:sz="4" w:space="0" w:color="auto"/>
              <w:bottom w:val="single" w:sz="4" w:space="0" w:color="auto"/>
              <w:right w:val="single" w:sz="4" w:space="0" w:color="auto"/>
            </w:tcBorders>
            <w:hideMark/>
          </w:tcPr>
          <w:p w14:paraId="38894129" w14:textId="77777777" w:rsidR="00D81A97" w:rsidRPr="00D81A97" w:rsidRDefault="00D81A97" w:rsidP="00D81A97">
            <w:pPr>
              <w:rPr>
                <w:lang w:val="en-US"/>
              </w:rPr>
            </w:pPr>
            <w:r w:rsidRPr="00D81A97">
              <w:rPr>
                <w:lang w:val="en-US"/>
              </w:rPr>
              <w:t>24</w:t>
            </w:r>
          </w:p>
        </w:tc>
        <w:tc>
          <w:tcPr>
            <w:tcW w:w="417" w:type="pct"/>
            <w:tcBorders>
              <w:top w:val="single" w:sz="4" w:space="0" w:color="auto"/>
              <w:left w:val="single" w:sz="4" w:space="0" w:color="auto"/>
              <w:bottom w:val="single" w:sz="4" w:space="0" w:color="auto"/>
              <w:right w:val="single" w:sz="4" w:space="0" w:color="auto"/>
            </w:tcBorders>
            <w:hideMark/>
          </w:tcPr>
          <w:p w14:paraId="04958A6E" w14:textId="77777777" w:rsidR="00D81A97" w:rsidRPr="00D81A97" w:rsidRDefault="00D81A97" w:rsidP="00D81A97">
            <w:pPr>
              <w:rPr>
                <w:lang w:val="en-US"/>
              </w:rPr>
            </w:pPr>
            <w:r w:rsidRPr="00D81A97">
              <w:rPr>
                <w:lang w:val="en-US"/>
              </w:rPr>
              <w:t>10</w:t>
            </w:r>
          </w:p>
        </w:tc>
        <w:tc>
          <w:tcPr>
            <w:tcW w:w="417" w:type="pct"/>
            <w:tcBorders>
              <w:top w:val="single" w:sz="4" w:space="0" w:color="auto"/>
              <w:left w:val="single" w:sz="4" w:space="0" w:color="auto"/>
              <w:bottom w:val="single" w:sz="4" w:space="0" w:color="auto"/>
              <w:right w:val="single" w:sz="4" w:space="0" w:color="auto"/>
            </w:tcBorders>
            <w:hideMark/>
          </w:tcPr>
          <w:p w14:paraId="77EC4AD7" w14:textId="77777777" w:rsidR="00D81A97" w:rsidRPr="00D81A97" w:rsidRDefault="00D81A97" w:rsidP="00D81A97">
            <w:pPr>
              <w:rPr>
                <w:lang w:val="en-US"/>
              </w:rPr>
            </w:pPr>
            <w:r w:rsidRPr="00D81A97">
              <w:rPr>
                <w:lang w:val="en-US"/>
              </w:rPr>
              <w:t>30</w:t>
            </w:r>
          </w:p>
        </w:tc>
        <w:tc>
          <w:tcPr>
            <w:tcW w:w="416" w:type="pct"/>
            <w:tcBorders>
              <w:top w:val="single" w:sz="4" w:space="0" w:color="auto"/>
              <w:left w:val="single" w:sz="4" w:space="0" w:color="auto"/>
              <w:bottom w:val="single" w:sz="4" w:space="0" w:color="auto"/>
              <w:right w:val="single" w:sz="4" w:space="0" w:color="auto"/>
            </w:tcBorders>
            <w:hideMark/>
          </w:tcPr>
          <w:p w14:paraId="3F0012BE" w14:textId="77777777" w:rsidR="00D81A97" w:rsidRPr="00D81A97" w:rsidRDefault="00D81A97" w:rsidP="00D81A97">
            <w:pPr>
              <w:rPr>
                <w:lang w:val="en-US"/>
              </w:rPr>
            </w:pPr>
            <w:r w:rsidRPr="00D81A97">
              <w:rPr>
                <w:lang w:val="en-US"/>
              </w:rPr>
              <w:t>6</w:t>
            </w:r>
          </w:p>
        </w:tc>
        <w:tc>
          <w:tcPr>
            <w:tcW w:w="417" w:type="pct"/>
            <w:tcBorders>
              <w:top w:val="single" w:sz="4" w:space="0" w:color="auto"/>
              <w:left w:val="single" w:sz="4" w:space="0" w:color="auto"/>
              <w:bottom w:val="single" w:sz="4" w:space="0" w:color="auto"/>
              <w:right w:val="single" w:sz="4" w:space="0" w:color="auto"/>
            </w:tcBorders>
            <w:hideMark/>
          </w:tcPr>
          <w:p w14:paraId="00DBC796" w14:textId="77777777" w:rsidR="00D81A97" w:rsidRPr="00D81A97" w:rsidRDefault="00D81A97" w:rsidP="00D81A97">
            <w:pPr>
              <w:rPr>
                <w:lang w:val="en-US"/>
              </w:rPr>
            </w:pPr>
            <w:r w:rsidRPr="00D81A97">
              <w:rPr>
                <w:lang w:val="en-US"/>
              </w:rPr>
              <w:t>18</w:t>
            </w:r>
          </w:p>
        </w:tc>
        <w:tc>
          <w:tcPr>
            <w:tcW w:w="417" w:type="pct"/>
            <w:tcBorders>
              <w:top w:val="single" w:sz="4" w:space="0" w:color="auto"/>
              <w:left w:val="single" w:sz="4" w:space="0" w:color="auto"/>
              <w:bottom w:val="single" w:sz="4" w:space="0" w:color="auto"/>
              <w:right w:val="single" w:sz="4" w:space="0" w:color="auto"/>
            </w:tcBorders>
            <w:hideMark/>
          </w:tcPr>
          <w:p w14:paraId="0A8480B0" w14:textId="77777777" w:rsidR="00D81A97" w:rsidRPr="00D81A97" w:rsidRDefault="00D81A97" w:rsidP="00D81A97">
            <w:pPr>
              <w:rPr>
                <w:lang w:val="en-US"/>
              </w:rPr>
            </w:pPr>
            <w:r w:rsidRPr="00D81A97">
              <w:rPr>
                <w:lang w:val="en-US"/>
              </w:rPr>
              <w:t>10</w:t>
            </w:r>
          </w:p>
        </w:tc>
        <w:tc>
          <w:tcPr>
            <w:tcW w:w="416" w:type="pct"/>
            <w:tcBorders>
              <w:top w:val="single" w:sz="4" w:space="0" w:color="auto"/>
              <w:left w:val="single" w:sz="4" w:space="0" w:color="auto"/>
              <w:bottom w:val="single" w:sz="4" w:space="0" w:color="auto"/>
              <w:right w:val="single" w:sz="4" w:space="0" w:color="auto"/>
            </w:tcBorders>
            <w:hideMark/>
          </w:tcPr>
          <w:p w14:paraId="1849A673" w14:textId="77777777" w:rsidR="00D81A97" w:rsidRPr="00D81A97" w:rsidRDefault="00D81A97" w:rsidP="00D81A97">
            <w:pPr>
              <w:rPr>
                <w:lang w:val="en-US"/>
              </w:rPr>
            </w:pPr>
            <w:r w:rsidRPr="00D81A97">
              <w:rPr>
                <w:lang w:val="en-US"/>
              </w:rPr>
              <w:t>30</w:t>
            </w:r>
          </w:p>
        </w:tc>
        <w:tc>
          <w:tcPr>
            <w:tcW w:w="417" w:type="pct"/>
            <w:tcBorders>
              <w:top w:val="single" w:sz="4" w:space="0" w:color="auto"/>
              <w:left w:val="single" w:sz="4" w:space="0" w:color="auto"/>
              <w:bottom w:val="single" w:sz="4" w:space="0" w:color="auto"/>
              <w:right w:val="single" w:sz="4" w:space="0" w:color="auto"/>
            </w:tcBorders>
            <w:hideMark/>
          </w:tcPr>
          <w:p w14:paraId="5C8345D5" w14:textId="77777777" w:rsidR="00D81A97" w:rsidRPr="00D81A97" w:rsidRDefault="00D81A97" w:rsidP="00D81A97">
            <w:pPr>
              <w:rPr>
                <w:lang w:val="en-US"/>
              </w:rPr>
            </w:pPr>
            <w:r w:rsidRPr="00D81A97">
              <w:rPr>
                <w:lang w:val="en-US"/>
              </w:rPr>
              <w:t>6</w:t>
            </w:r>
          </w:p>
        </w:tc>
        <w:tc>
          <w:tcPr>
            <w:tcW w:w="417" w:type="pct"/>
            <w:tcBorders>
              <w:top w:val="single" w:sz="4" w:space="0" w:color="auto"/>
              <w:left w:val="single" w:sz="4" w:space="0" w:color="auto"/>
              <w:bottom w:val="single" w:sz="4" w:space="0" w:color="auto"/>
              <w:right w:val="single" w:sz="4" w:space="0" w:color="auto"/>
            </w:tcBorders>
            <w:hideMark/>
          </w:tcPr>
          <w:p w14:paraId="331AD97A" w14:textId="77777777" w:rsidR="00D81A97" w:rsidRPr="00D81A97" w:rsidRDefault="00D81A97" w:rsidP="00D81A97">
            <w:pPr>
              <w:rPr>
                <w:lang w:val="en-US"/>
              </w:rPr>
            </w:pPr>
            <w:r w:rsidRPr="00D81A97">
              <w:rPr>
                <w:lang w:val="en-US"/>
              </w:rPr>
              <w:t>18</w:t>
            </w:r>
          </w:p>
        </w:tc>
      </w:tr>
      <w:tr w:rsidR="00FA7FAA" w:rsidRPr="00D81A97" w14:paraId="79A496F7" w14:textId="77777777" w:rsidTr="00E23FF0">
        <w:trPr>
          <w:trHeight w:val="232"/>
        </w:trPr>
        <w:tc>
          <w:tcPr>
            <w:tcW w:w="416" w:type="pct"/>
            <w:tcBorders>
              <w:top w:val="single" w:sz="4" w:space="0" w:color="auto"/>
              <w:left w:val="single" w:sz="4" w:space="0" w:color="auto"/>
              <w:bottom w:val="single" w:sz="4" w:space="0" w:color="auto"/>
              <w:right w:val="single" w:sz="4" w:space="0" w:color="auto"/>
            </w:tcBorders>
            <w:hideMark/>
          </w:tcPr>
          <w:p w14:paraId="6ECE8505" w14:textId="77777777" w:rsidR="00D81A97" w:rsidRPr="00D81A97" w:rsidRDefault="00D81A97" w:rsidP="00D81A97">
            <w:pPr>
              <w:rPr>
                <w:b/>
                <w:bCs/>
                <w:lang w:val="en-US"/>
              </w:rPr>
            </w:pPr>
            <w:proofErr w:type="spellStart"/>
            <w:r w:rsidRPr="00D81A97">
              <w:rPr>
                <w:b/>
                <w:bCs/>
                <w:lang w:val="en-US"/>
              </w:rPr>
              <w:t>Integración</w:t>
            </w:r>
            <w:proofErr w:type="spellEnd"/>
          </w:p>
        </w:tc>
        <w:tc>
          <w:tcPr>
            <w:tcW w:w="417" w:type="pct"/>
            <w:tcBorders>
              <w:top w:val="single" w:sz="4" w:space="0" w:color="auto"/>
              <w:left w:val="single" w:sz="4" w:space="0" w:color="auto"/>
              <w:bottom w:val="single" w:sz="4" w:space="0" w:color="auto"/>
              <w:right w:val="single" w:sz="4" w:space="0" w:color="auto"/>
            </w:tcBorders>
            <w:hideMark/>
          </w:tcPr>
          <w:p w14:paraId="03D20077" w14:textId="77777777" w:rsidR="00D81A97" w:rsidRPr="00D81A97" w:rsidRDefault="00D81A97" w:rsidP="00D81A97">
            <w:pPr>
              <w:rPr>
                <w:lang w:val="en-US"/>
              </w:rPr>
            </w:pPr>
            <w:r w:rsidRPr="00D81A97">
              <w:rPr>
                <w:lang w:val="en-US"/>
              </w:rPr>
              <w:t>4</w:t>
            </w:r>
          </w:p>
        </w:tc>
        <w:tc>
          <w:tcPr>
            <w:tcW w:w="417" w:type="pct"/>
            <w:tcBorders>
              <w:top w:val="single" w:sz="4" w:space="0" w:color="auto"/>
              <w:left w:val="single" w:sz="4" w:space="0" w:color="auto"/>
              <w:bottom w:val="single" w:sz="4" w:space="0" w:color="auto"/>
              <w:right w:val="single" w:sz="4" w:space="0" w:color="auto"/>
            </w:tcBorders>
            <w:hideMark/>
          </w:tcPr>
          <w:p w14:paraId="2A687B39" w14:textId="77777777" w:rsidR="00D81A97" w:rsidRPr="00D81A97" w:rsidRDefault="00D81A97" w:rsidP="00D81A97">
            <w:pPr>
              <w:rPr>
                <w:lang w:val="en-US"/>
              </w:rPr>
            </w:pPr>
            <w:r w:rsidRPr="00D81A97">
              <w:rPr>
                <w:lang w:val="en-US"/>
              </w:rPr>
              <w:t>8</w:t>
            </w:r>
          </w:p>
        </w:tc>
        <w:tc>
          <w:tcPr>
            <w:tcW w:w="416" w:type="pct"/>
            <w:tcBorders>
              <w:top w:val="single" w:sz="4" w:space="0" w:color="auto"/>
              <w:left w:val="single" w:sz="4" w:space="0" w:color="auto"/>
              <w:bottom w:val="single" w:sz="4" w:space="0" w:color="auto"/>
              <w:right w:val="single" w:sz="4" w:space="0" w:color="auto"/>
            </w:tcBorders>
            <w:hideMark/>
          </w:tcPr>
          <w:p w14:paraId="054BF0B5" w14:textId="77777777" w:rsidR="00D81A97" w:rsidRPr="00D81A97" w:rsidRDefault="00D81A97" w:rsidP="00D81A97">
            <w:pPr>
              <w:rPr>
                <w:lang w:val="en-US"/>
              </w:rPr>
            </w:pPr>
            <w:r w:rsidRPr="00D81A97">
              <w:rPr>
                <w:lang w:val="en-US"/>
              </w:rPr>
              <w:t>32</w:t>
            </w:r>
          </w:p>
        </w:tc>
        <w:tc>
          <w:tcPr>
            <w:tcW w:w="417" w:type="pct"/>
            <w:tcBorders>
              <w:top w:val="single" w:sz="4" w:space="0" w:color="auto"/>
              <w:left w:val="single" w:sz="4" w:space="0" w:color="auto"/>
              <w:bottom w:val="single" w:sz="4" w:space="0" w:color="auto"/>
              <w:right w:val="single" w:sz="4" w:space="0" w:color="auto"/>
            </w:tcBorders>
            <w:hideMark/>
          </w:tcPr>
          <w:p w14:paraId="4D5E0FAB" w14:textId="77777777" w:rsidR="00D81A97" w:rsidRPr="00D81A97" w:rsidRDefault="00D81A97" w:rsidP="00D81A97">
            <w:pPr>
              <w:rPr>
                <w:lang w:val="en-US"/>
              </w:rPr>
            </w:pPr>
            <w:r w:rsidRPr="00D81A97">
              <w:rPr>
                <w:lang w:val="en-US"/>
              </w:rPr>
              <w:t>8</w:t>
            </w:r>
          </w:p>
        </w:tc>
        <w:tc>
          <w:tcPr>
            <w:tcW w:w="417" w:type="pct"/>
            <w:tcBorders>
              <w:top w:val="single" w:sz="4" w:space="0" w:color="auto"/>
              <w:left w:val="single" w:sz="4" w:space="0" w:color="auto"/>
              <w:bottom w:val="single" w:sz="4" w:space="0" w:color="auto"/>
              <w:right w:val="single" w:sz="4" w:space="0" w:color="auto"/>
            </w:tcBorders>
            <w:hideMark/>
          </w:tcPr>
          <w:p w14:paraId="2C8BEAA4" w14:textId="77777777" w:rsidR="00D81A97" w:rsidRPr="00D81A97" w:rsidRDefault="00D81A97" w:rsidP="00D81A97">
            <w:pPr>
              <w:rPr>
                <w:lang w:val="en-US"/>
              </w:rPr>
            </w:pPr>
            <w:r w:rsidRPr="00D81A97">
              <w:rPr>
                <w:lang w:val="en-US"/>
              </w:rPr>
              <w:t>32</w:t>
            </w:r>
          </w:p>
        </w:tc>
        <w:tc>
          <w:tcPr>
            <w:tcW w:w="416" w:type="pct"/>
            <w:tcBorders>
              <w:top w:val="single" w:sz="4" w:space="0" w:color="auto"/>
              <w:left w:val="single" w:sz="4" w:space="0" w:color="auto"/>
              <w:bottom w:val="single" w:sz="4" w:space="0" w:color="auto"/>
              <w:right w:val="single" w:sz="4" w:space="0" w:color="auto"/>
            </w:tcBorders>
            <w:hideMark/>
          </w:tcPr>
          <w:p w14:paraId="0EB54F0D" w14:textId="77777777" w:rsidR="00D81A97" w:rsidRPr="00D81A97" w:rsidRDefault="00D81A97" w:rsidP="00D81A97">
            <w:pPr>
              <w:rPr>
                <w:lang w:val="en-US"/>
              </w:rPr>
            </w:pPr>
            <w:r w:rsidRPr="00D81A97">
              <w:rPr>
                <w:lang w:val="en-US"/>
              </w:rPr>
              <w:t>10</w:t>
            </w:r>
          </w:p>
        </w:tc>
        <w:tc>
          <w:tcPr>
            <w:tcW w:w="417" w:type="pct"/>
            <w:tcBorders>
              <w:top w:val="single" w:sz="4" w:space="0" w:color="auto"/>
              <w:left w:val="single" w:sz="4" w:space="0" w:color="auto"/>
              <w:bottom w:val="single" w:sz="4" w:space="0" w:color="auto"/>
              <w:right w:val="single" w:sz="4" w:space="0" w:color="auto"/>
            </w:tcBorders>
            <w:hideMark/>
          </w:tcPr>
          <w:p w14:paraId="5CA66569" w14:textId="77777777" w:rsidR="00D81A97" w:rsidRPr="00D81A97" w:rsidRDefault="00D81A97" w:rsidP="00D81A97">
            <w:pPr>
              <w:rPr>
                <w:lang w:val="en-US"/>
              </w:rPr>
            </w:pPr>
            <w:r w:rsidRPr="00D81A97">
              <w:rPr>
                <w:lang w:val="en-US"/>
              </w:rPr>
              <w:t>40</w:t>
            </w:r>
          </w:p>
        </w:tc>
        <w:tc>
          <w:tcPr>
            <w:tcW w:w="417" w:type="pct"/>
            <w:tcBorders>
              <w:top w:val="single" w:sz="4" w:space="0" w:color="auto"/>
              <w:left w:val="single" w:sz="4" w:space="0" w:color="auto"/>
              <w:bottom w:val="single" w:sz="4" w:space="0" w:color="auto"/>
              <w:right w:val="single" w:sz="4" w:space="0" w:color="auto"/>
            </w:tcBorders>
            <w:hideMark/>
          </w:tcPr>
          <w:p w14:paraId="768D561E" w14:textId="77777777" w:rsidR="00D81A97" w:rsidRPr="00D81A97" w:rsidRDefault="00D81A97" w:rsidP="00D81A97">
            <w:pPr>
              <w:rPr>
                <w:lang w:val="en-US"/>
              </w:rPr>
            </w:pPr>
            <w:r w:rsidRPr="00D81A97">
              <w:rPr>
                <w:lang w:val="en-US"/>
              </w:rPr>
              <w:t>6</w:t>
            </w:r>
          </w:p>
        </w:tc>
        <w:tc>
          <w:tcPr>
            <w:tcW w:w="416" w:type="pct"/>
            <w:tcBorders>
              <w:top w:val="single" w:sz="4" w:space="0" w:color="auto"/>
              <w:left w:val="single" w:sz="4" w:space="0" w:color="auto"/>
              <w:bottom w:val="single" w:sz="4" w:space="0" w:color="auto"/>
              <w:right w:val="single" w:sz="4" w:space="0" w:color="auto"/>
            </w:tcBorders>
            <w:hideMark/>
          </w:tcPr>
          <w:p w14:paraId="272DA919" w14:textId="77777777" w:rsidR="00D81A97" w:rsidRPr="00D81A97" w:rsidRDefault="00D81A97" w:rsidP="00D81A97">
            <w:pPr>
              <w:rPr>
                <w:lang w:val="en-US"/>
              </w:rPr>
            </w:pPr>
            <w:r w:rsidRPr="00D81A97">
              <w:rPr>
                <w:lang w:val="en-US"/>
              </w:rPr>
              <w:t>24</w:t>
            </w:r>
          </w:p>
        </w:tc>
        <w:tc>
          <w:tcPr>
            <w:tcW w:w="417" w:type="pct"/>
            <w:tcBorders>
              <w:top w:val="single" w:sz="4" w:space="0" w:color="auto"/>
              <w:left w:val="single" w:sz="4" w:space="0" w:color="auto"/>
              <w:bottom w:val="single" w:sz="4" w:space="0" w:color="auto"/>
              <w:right w:val="single" w:sz="4" w:space="0" w:color="auto"/>
            </w:tcBorders>
            <w:hideMark/>
          </w:tcPr>
          <w:p w14:paraId="1DBCE2A6" w14:textId="77777777" w:rsidR="00D81A97" w:rsidRPr="00D81A97" w:rsidRDefault="00D81A97" w:rsidP="00D81A97">
            <w:pPr>
              <w:rPr>
                <w:lang w:val="en-US"/>
              </w:rPr>
            </w:pPr>
            <w:r w:rsidRPr="00D81A97">
              <w:rPr>
                <w:lang w:val="en-US"/>
              </w:rPr>
              <w:t>10</w:t>
            </w:r>
          </w:p>
        </w:tc>
        <w:tc>
          <w:tcPr>
            <w:tcW w:w="417" w:type="pct"/>
            <w:tcBorders>
              <w:top w:val="single" w:sz="4" w:space="0" w:color="auto"/>
              <w:left w:val="single" w:sz="4" w:space="0" w:color="auto"/>
              <w:bottom w:val="single" w:sz="4" w:space="0" w:color="auto"/>
              <w:right w:val="single" w:sz="4" w:space="0" w:color="auto"/>
            </w:tcBorders>
            <w:hideMark/>
          </w:tcPr>
          <w:p w14:paraId="724FC77A" w14:textId="77777777" w:rsidR="00D81A97" w:rsidRPr="00D81A97" w:rsidRDefault="00D81A97" w:rsidP="00D81A97">
            <w:pPr>
              <w:rPr>
                <w:lang w:val="en-US"/>
              </w:rPr>
            </w:pPr>
            <w:r w:rsidRPr="00D81A97">
              <w:rPr>
                <w:lang w:val="en-US"/>
              </w:rPr>
              <w:t>40</w:t>
            </w:r>
          </w:p>
        </w:tc>
      </w:tr>
      <w:tr w:rsidR="00FA7FAA" w:rsidRPr="00D81A97" w14:paraId="1BCCDB2A" w14:textId="77777777" w:rsidTr="00E23FF0">
        <w:trPr>
          <w:trHeight w:val="476"/>
        </w:trPr>
        <w:tc>
          <w:tcPr>
            <w:tcW w:w="416" w:type="pct"/>
            <w:tcBorders>
              <w:top w:val="single" w:sz="4" w:space="0" w:color="auto"/>
              <w:left w:val="single" w:sz="4" w:space="0" w:color="auto"/>
              <w:bottom w:val="single" w:sz="4" w:space="0" w:color="auto"/>
              <w:right w:val="single" w:sz="4" w:space="0" w:color="auto"/>
            </w:tcBorders>
            <w:hideMark/>
          </w:tcPr>
          <w:p w14:paraId="3A40877A" w14:textId="77777777" w:rsidR="00D81A97" w:rsidRPr="00D81A97" w:rsidRDefault="00D81A97" w:rsidP="00D81A97">
            <w:pPr>
              <w:rPr>
                <w:b/>
                <w:bCs/>
                <w:lang w:val="en-US"/>
              </w:rPr>
            </w:pPr>
            <w:proofErr w:type="spellStart"/>
            <w:r w:rsidRPr="00D81A97">
              <w:rPr>
                <w:b/>
                <w:bCs/>
                <w:lang w:val="en-US"/>
              </w:rPr>
              <w:t>Trazabilidad</w:t>
            </w:r>
            <w:proofErr w:type="spellEnd"/>
          </w:p>
        </w:tc>
        <w:tc>
          <w:tcPr>
            <w:tcW w:w="417" w:type="pct"/>
            <w:tcBorders>
              <w:top w:val="single" w:sz="4" w:space="0" w:color="auto"/>
              <w:left w:val="single" w:sz="4" w:space="0" w:color="auto"/>
              <w:bottom w:val="single" w:sz="4" w:space="0" w:color="auto"/>
              <w:right w:val="single" w:sz="4" w:space="0" w:color="auto"/>
            </w:tcBorders>
            <w:hideMark/>
          </w:tcPr>
          <w:p w14:paraId="589A3600" w14:textId="77777777" w:rsidR="00D81A97" w:rsidRPr="00D81A97" w:rsidRDefault="00D81A97" w:rsidP="00D81A97">
            <w:pPr>
              <w:rPr>
                <w:lang w:val="en-US"/>
              </w:rPr>
            </w:pPr>
            <w:r w:rsidRPr="00D81A97">
              <w:rPr>
                <w:lang w:val="en-US"/>
              </w:rPr>
              <w:t>3</w:t>
            </w:r>
          </w:p>
        </w:tc>
        <w:tc>
          <w:tcPr>
            <w:tcW w:w="417" w:type="pct"/>
            <w:tcBorders>
              <w:top w:val="single" w:sz="4" w:space="0" w:color="auto"/>
              <w:left w:val="single" w:sz="4" w:space="0" w:color="auto"/>
              <w:bottom w:val="single" w:sz="4" w:space="0" w:color="auto"/>
              <w:right w:val="single" w:sz="4" w:space="0" w:color="auto"/>
            </w:tcBorders>
            <w:hideMark/>
          </w:tcPr>
          <w:p w14:paraId="2F16804F" w14:textId="77777777" w:rsidR="00D81A97" w:rsidRPr="00D81A97" w:rsidRDefault="00D81A97" w:rsidP="00D81A97">
            <w:pPr>
              <w:rPr>
                <w:lang w:val="en-US"/>
              </w:rPr>
            </w:pPr>
            <w:r w:rsidRPr="00D81A97">
              <w:rPr>
                <w:lang w:val="en-US"/>
              </w:rPr>
              <w:t>6</w:t>
            </w:r>
          </w:p>
        </w:tc>
        <w:tc>
          <w:tcPr>
            <w:tcW w:w="416" w:type="pct"/>
            <w:tcBorders>
              <w:top w:val="single" w:sz="4" w:space="0" w:color="auto"/>
              <w:left w:val="single" w:sz="4" w:space="0" w:color="auto"/>
              <w:bottom w:val="single" w:sz="4" w:space="0" w:color="auto"/>
              <w:right w:val="single" w:sz="4" w:space="0" w:color="auto"/>
            </w:tcBorders>
            <w:hideMark/>
          </w:tcPr>
          <w:p w14:paraId="0D45162B" w14:textId="77777777" w:rsidR="00D81A97" w:rsidRPr="00D81A97" w:rsidRDefault="00D81A97" w:rsidP="00D81A97">
            <w:pPr>
              <w:rPr>
                <w:lang w:val="en-US"/>
              </w:rPr>
            </w:pPr>
            <w:r w:rsidRPr="00D81A97">
              <w:rPr>
                <w:lang w:val="en-US"/>
              </w:rPr>
              <w:t>18</w:t>
            </w:r>
          </w:p>
        </w:tc>
        <w:tc>
          <w:tcPr>
            <w:tcW w:w="417" w:type="pct"/>
            <w:tcBorders>
              <w:top w:val="single" w:sz="4" w:space="0" w:color="auto"/>
              <w:left w:val="single" w:sz="4" w:space="0" w:color="auto"/>
              <w:bottom w:val="single" w:sz="4" w:space="0" w:color="auto"/>
              <w:right w:val="single" w:sz="4" w:space="0" w:color="auto"/>
            </w:tcBorders>
            <w:hideMark/>
          </w:tcPr>
          <w:p w14:paraId="2E701D54" w14:textId="77777777" w:rsidR="00D81A97" w:rsidRPr="00D81A97" w:rsidRDefault="00D81A97" w:rsidP="00D81A97">
            <w:pPr>
              <w:rPr>
                <w:lang w:val="en-US"/>
              </w:rPr>
            </w:pPr>
            <w:r w:rsidRPr="00D81A97">
              <w:rPr>
                <w:lang w:val="en-US"/>
              </w:rPr>
              <w:t>6</w:t>
            </w:r>
          </w:p>
        </w:tc>
        <w:tc>
          <w:tcPr>
            <w:tcW w:w="417" w:type="pct"/>
            <w:tcBorders>
              <w:top w:val="single" w:sz="4" w:space="0" w:color="auto"/>
              <w:left w:val="single" w:sz="4" w:space="0" w:color="auto"/>
              <w:bottom w:val="single" w:sz="4" w:space="0" w:color="auto"/>
              <w:right w:val="single" w:sz="4" w:space="0" w:color="auto"/>
            </w:tcBorders>
            <w:hideMark/>
          </w:tcPr>
          <w:p w14:paraId="1E21F1B7" w14:textId="77777777" w:rsidR="00D81A97" w:rsidRPr="00D81A97" w:rsidRDefault="00D81A97" w:rsidP="00D81A97">
            <w:pPr>
              <w:rPr>
                <w:lang w:val="en-US"/>
              </w:rPr>
            </w:pPr>
            <w:r w:rsidRPr="00D81A97">
              <w:rPr>
                <w:lang w:val="en-US"/>
              </w:rPr>
              <w:t>18</w:t>
            </w:r>
          </w:p>
        </w:tc>
        <w:tc>
          <w:tcPr>
            <w:tcW w:w="416" w:type="pct"/>
            <w:tcBorders>
              <w:top w:val="single" w:sz="4" w:space="0" w:color="auto"/>
              <w:left w:val="single" w:sz="4" w:space="0" w:color="auto"/>
              <w:bottom w:val="single" w:sz="4" w:space="0" w:color="auto"/>
              <w:right w:val="single" w:sz="4" w:space="0" w:color="auto"/>
            </w:tcBorders>
            <w:hideMark/>
          </w:tcPr>
          <w:p w14:paraId="1742B6ED" w14:textId="77777777" w:rsidR="00D81A97" w:rsidRPr="00D81A97" w:rsidRDefault="00D81A97" w:rsidP="00D81A97">
            <w:pPr>
              <w:rPr>
                <w:lang w:val="en-US"/>
              </w:rPr>
            </w:pPr>
            <w:r w:rsidRPr="00D81A97">
              <w:rPr>
                <w:lang w:val="en-US"/>
              </w:rPr>
              <w:t>6</w:t>
            </w:r>
          </w:p>
        </w:tc>
        <w:tc>
          <w:tcPr>
            <w:tcW w:w="417" w:type="pct"/>
            <w:tcBorders>
              <w:top w:val="single" w:sz="4" w:space="0" w:color="auto"/>
              <w:left w:val="single" w:sz="4" w:space="0" w:color="auto"/>
              <w:bottom w:val="single" w:sz="4" w:space="0" w:color="auto"/>
              <w:right w:val="single" w:sz="4" w:space="0" w:color="auto"/>
            </w:tcBorders>
            <w:hideMark/>
          </w:tcPr>
          <w:p w14:paraId="75705379" w14:textId="77777777" w:rsidR="00D81A97" w:rsidRPr="00D81A97" w:rsidRDefault="00D81A97" w:rsidP="00D81A97">
            <w:pPr>
              <w:rPr>
                <w:lang w:val="en-US"/>
              </w:rPr>
            </w:pPr>
            <w:r w:rsidRPr="00D81A97">
              <w:rPr>
                <w:lang w:val="en-US"/>
              </w:rPr>
              <w:t>18</w:t>
            </w:r>
          </w:p>
        </w:tc>
        <w:tc>
          <w:tcPr>
            <w:tcW w:w="417" w:type="pct"/>
            <w:tcBorders>
              <w:top w:val="single" w:sz="4" w:space="0" w:color="auto"/>
              <w:left w:val="single" w:sz="4" w:space="0" w:color="auto"/>
              <w:bottom w:val="single" w:sz="4" w:space="0" w:color="auto"/>
              <w:right w:val="single" w:sz="4" w:space="0" w:color="auto"/>
            </w:tcBorders>
            <w:hideMark/>
          </w:tcPr>
          <w:p w14:paraId="713F3DB1" w14:textId="77777777" w:rsidR="00D81A97" w:rsidRPr="00D81A97" w:rsidRDefault="00D81A97" w:rsidP="00D81A97">
            <w:pPr>
              <w:rPr>
                <w:lang w:val="en-US"/>
              </w:rPr>
            </w:pPr>
            <w:r w:rsidRPr="00D81A97">
              <w:rPr>
                <w:lang w:val="en-US"/>
              </w:rPr>
              <w:t>4</w:t>
            </w:r>
          </w:p>
        </w:tc>
        <w:tc>
          <w:tcPr>
            <w:tcW w:w="416" w:type="pct"/>
            <w:tcBorders>
              <w:top w:val="single" w:sz="4" w:space="0" w:color="auto"/>
              <w:left w:val="single" w:sz="4" w:space="0" w:color="auto"/>
              <w:bottom w:val="single" w:sz="4" w:space="0" w:color="auto"/>
              <w:right w:val="single" w:sz="4" w:space="0" w:color="auto"/>
            </w:tcBorders>
            <w:hideMark/>
          </w:tcPr>
          <w:p w14:paraId="222EAF81" w14:textId="77777777" w:rsidR="00D81A97" w:rsidRPr="00D81A97" w:rsidRDefault="00D81A97" w:rsidP="00D81A97">
            <w:pPr>
              <w:rPr>
                <w:lang w:val="en-US"/>
              </w:rPr>
            </w:pPr>
            <w:r w:rsidRPr="00D81A97">
              <w:rPr>
                <w:lang w:val="en-US"/>
              </w:rPr>
              <w:t>12</w:t>
            </w:r>
          </w:p>
        </w:tc>
        <w:tc>
          <w:tcPr>
            <w:tcW w:w="417" w:type="pct"/>
            <w:tcBorders>
              <w:top w:val="single" w:sz="4" w:space="0" w:color="auto"/>
              <w:left w:val="single" w:sz="4" w:space="0" w:color="auto"/>
              <w:bottom w:val="single" w:sz="4" w:space="0" w:color="auto"/>
              <w:right w:val="single" w:sz="4" w:space="0" w:color="auto"/>
            </w:tcBorders>
            <w:hideMark/>
          </w:tcPr>
          <w:p w14:paraId="740FB99B" w14:textId="77777777" w:rsidR="00D81A97" w:rsidRPr="00D81A97" w:rsidRDefault="00D81A97" w:rsidP="00D81A97">
            <w:pPr>
              <w:rPr>
                <w:lang w:val="en-US"/>
              </w:rPr>
            </w:pPr>
            <w:r w:rsidRPr="00D81A97">
              <w:rPr>
                <w:lang w:val="en-US"/>
              </w:rPr>
              <w:t>8</w:t>
            </w:r>
          </w:p>
        </w:tc>
        <w:tc>
          <w:tcPr>
            <w:tcW w:w="417" w:type="pct"/>
            <w:tcBorders>
              <w:top w:val="single" w:sz="4" w:space="0" w:color="auto"/>
              <w:left w:val="single" w:sz="4" w:space="0" w:color="auto"/>
              <w:bottom w:val="single" w:sz="4" w:space="0" w:color="auto"/>
              <w:right w:val="single" w:sz="4" w:space="0" w:color="auto"/>
            </w:tcBorders>
            <w:hideMark/>
          </w:tcPr>
          <w:p w14:paraId="1A507608" w14:textId="77777777" w:rsidR="00D81A97" w:rsidRPr="00D81A97" w:rsidRDefault="00D81A97" w:rsidP="00D81A97">
            <w:pPr>
              <w:rPr>
                <w:lang w:val="en-US"/>
              </w:rPr>
            </w:pPr>
            <w:r w:rsidRPr="00D81A97">
              <w:rPr>
                <w:lang w:val="en-US"/>
              </w:rPr>
              <w:t>24</w:t>
            </w:r>
          </w:p>
        </w:tc>
      </w:tr>
      <w:tr w:rsidR="00FA7FAA" w:rsidRPr="00D81A97" w14:paraId="6E0476EC" w14:textId="77777777" w:rsidTr="00E23FF0">
        <w:trPr>
          <w:trHeight w:val="464"/>
        </w:trPr>
        <w:tc>
          <w:tcPr>
            <w:tcW w:w="416" w:type="pct"/>
            <w:tcBorders>
              <w:top w:val="single" w:sz="4" w:space="0" w:color="auto"/>
              <w:left w:val="single" w:sz="4" w:space="0" w:color="auto"/>
              <w:bottom w:val="single" w:sz="4" w:space="0" w:color="auto"/>
              <w:right w:val="single" w:sz="4" w:space="0" w:color="auto"/>
            </w:tcBorders>
            <w:hideMark/>
          </w:tcPr>
          <w:p w14:paraId="1D008DF6" w14:textId="77777777" w:rsidR="00D81A97" w:rsidRPr="00D81A97" w:rsidRDefault="00D81A97" w:rsidP="00D81A97">
            <w:pPr>
              <w:rPr>
                <w:b/>
                <w:lang w:val="en-US"/>
              </w:rPr>
            </w:pPr>
            <w:r w:rsidRPr="00D81A97">
              <w:rPr>
                <w:b/>
                <w:lang w:val="en-US"/>
              </w:rPr>
              <w:t xml:space="preserve">Control de </w:t>
            </w:r>
            <w:proofErr w:type="spellStart"/>
            <w:r w:rsidRPr="00D81A97">
              <w:rPr>
                <w:b/>
                <w:lang w:val="en-US"/>
              </w:rPr>
              <w:t>Versiones</w:t>
            </w:r>
            <w:proofErr w:type="spellEnd"/>
          </w:p>
        </w:tc>
        <w:tc>
          <w:tcPr>
            <w:tcW w:w="417" w:type="pct"/>
            <w:tcBorders>
              <w:top w:val="single" w:sz="4" w:space="0" w:color="auto"/>
              <w:left w:val="single" w:sz="4" w:space="0" w:color="auto"/>
              <w:bottom w:val="single" w:sz="4" w:space="0" w:color="auto"/>
              <w:right w:val="single" w:sz="4" w:space="0" w:color="auto"/>
            </w:tcBorders>
            <w:hideMark/>
          </w:tcPr>
          <w:p w14:paraId="3952D695" w14:textId="77777777" w:rsidR="00D81A97" w:rsidRPr="00D81A97" w:rsidRDefault="00D81A97" w:rsidP="00D81A97">
            <w:r w:rsidRPr="00D81A97">
              <w:rPr>
                <w:lang w:val="en-US"/>
              </w:rPr>
              <w:t>3</w:t>
            </w:r>
          </w:p>
        </w:tc>
        <w:tc>
          <w:tcPr>
            <w:tcW w:w="417" w:type="pct"/>
            <w:tcBorders>
              <w:top w:val="single" w:sz="4" w:space="0" w:color="auto"/>
              <w:left w:val="single" w:sz="4" w:space="0" w:color="auto"/>
              <w:bottom w:val="single" w:sz="4" w:space="0" w:color="auto"/>
              <w:right w:val="single" w:sz="4" w:space="0" w:color="auto"/>
            </w:tcBorders>
            <w:hideMark/>
          </w:tcPr>
          <w:p w14:paraId="39FEDF28" w14:textId="77777777" w:rsidR="00D81A97" w:rsidRPr="00D81A97" w:rsidRDefault="00D81A97" w:rsidP="00D81A97">
            <w:pPr>
              <w:rPr>
                <w:lang w:val="en-US"/>
              </w:rPr>
            </w:pPr>
            <w:r w:rsidRPr="00D81A97">
              <w:rPr>
                <w:lang w:val="en-US"/>
              </w:rPr>
              <w:t>8</w:t>
            </w:r>
          </w:p>
        </w:tc>
        <w:tc>
          <w:tcPr>
            <w:tcW w:w="416" w:type="pct"/>
            <w:tcBorders>
              <w:top w:val="single" w:sz="4" w:space="0" w:color="auto"/>
              <w:left w:val="single" w:sz="4" w:space="0" w:color="auto"/>
              <w:bottom w:val="single" w:sz="4" w:space="0" w:color="auto"/>
              <w:right w:val="single" w:sz="4" w:space="0" w:color="auto"/>
            </w:tcBorders>
            <w:hideMark/>
          </w:tcPr>
          <w:p w14:paraId="01C3D0E2" w14:textId="77777777" w:rsidR="00D81A97" w:rsidRPr="00D81A97" w:rsidRDefault="00D81A97" w:rsidP="00D81A97">
            <w:pPr>
              <w:rPr>
                <w:lang w:val="en-US"/>
              </w:rPr>
            </w:pPr>
            <w:r w:rsidRPr="00D81A97">
              <w:rPr>
                <w:lang w:val="en-US"/>
              </w:rPr>
              <w:t>24</w:t>
            </w:r>
          </w:p>
        </w:tc>
        <w:tc>
          <w:tcPr>
            <w:tcW w:w="417" w:type="pct"/>
            <w:tcBorders>
              <w:top w:val="single" w:sz="4" w:space="0" w:color="auto"/>
              <w:left w:val="single" w:sz="4" w:space="0" w:color="auto"/>
              <w:bottom w:val="single" w:sz="4" w:space="0" w:color="auto"/>
              <w:right w:val="single" w:sz="4" w:space="0" w:color="auto"/>
            </w:tcBorders>
            <w:hideMark/>
          </w:tcPr>
          <w:p w14:paraId="50312F4A" w14:textId="77777777" w:rsidR="00D81A97" w:rsidRPr="00D81A97" w:rsidRDefault="00D81A97" w:rsidP="00D81A97">
            <w:pPr>
              <w:rPr>
                <w:lang w:val="en-US"/>
              </w:rPr>
            </w:pPr>
            <w:r w:rsidRPr="00D81A97">
              <w:rPr>
                <w:lang w:val="en-US"/>
              </w:rPr>
              <w:t>6</w:t>
            </w:r>
          </w:p>
        </w:tc>
        <w:tc>
          <w:tcPr>
            <w:tcW w:w="417" w:type="pct"/>
            <w:tcBorders>
              <w:top w:val="single" w:sz="4" w:space="0" w:color="auto"/>
              <w:left w:val="single" w:sz="4" w:space="0" w:color="auto"/>
              <w:bottom w:val="single" w:sz="4" w:space="0" w:color="auto"/>
              <w:right w:val="single" w:sz="4" w:space="0" w:color="auto"/>
            </w:tcBorders>
            <w:hideMark/>
          </w:tcPr>
          <w:p w14:paraId="09F004C7" w14:textId="77777777" w:rsidR="00D81A97" w:rsidRPr="00D81A97" w:rsidRDefault="00D81A97" w:rsidP="00D81A97">
            <w:pPr>
              <w:rPr>
                <w:lang w:val="en-US"/>
              </w:rPr>
            </w:pPr>
            <w:r w:rsidRPr="00D81A97">
              <w:rPr>
                <w:lang w:val="en-US"/>
              </w:rPr>
              <w:t>18</w:t>
            </w:r>
          </w:p>
        </w:tc>
        <w:tc>
          <w:tcPr>
            <w:tcW w:w="416" w:type="pct"/>
            <w:tcBorders>
              <w:top w:val="single" w:sz="4" w:space="0" w:color="auto"/>
              <w:left w:val="single" w:sz="4" w:space="0" w:color="auto"/>
              <w:bottom w:val="single" w:sz="4" w:space="0" w:color="auto"/>
              <w:right w:val="single" w:sz="4" w:space="0" w:color="auto"/>
            </w:tcBorders>
            <w:hideMark/>
          </w:tcPr>
          <w:p w14:paraId="57F3F712" w14:textId="77777777" w:rsidR="00D81A97" w:rsidRPr="00D81A97" w:rsidRDefault="00D81A97" w:rsidP="00D81A97">
            <w:pPr>
              <w:rPr>
                <w:lang w:val="en-US"/>
              </w:rPr>
            </w:pPr>
            <w:r w:rsidRPr="00D81A97">
              <w:rPr>
                <w:lang w:val="en-US"/>
              </w:rPr>
              <w:t>10</w:t>
            </w:r>
          </w:p>
        </w:tc>
        <w:tc>
          <w:tcPr>
            <w:tcW w:w="417" w:type="pct"/>
            <w:tcBorders>
              <w:top w:val="single" w:sz="4" w:space="0" w:color="auto"/>
              <w:left w:val="single" w:sz="4" w:space="0" w:color="auto"/>
              <w:bottom w:val="single" w:sz="4" w:space="0" w:color="auto"/>
              <w:right w:val="single" w:sz="4" w:space="0" w:color="auto"/>
            </w:tcBorders>
            <w:hideMark/>
          </w:tcPr>
          <w:p w14:paraId="455A50E5" w14:textId="77777777" w:rsidR="00D81A97" w:rsidRPr="00D81A97" w:rsidRDefault="00D81A97" w:rsidP="00D81A97">
            <w:pPr>
              <w:rPr>
                <w:lang w:val="en-US"/>
              </w:rPr>
            </w:pPr>
            <w:r w:rsidRPr="00D81A97">
              <w:rPr>
                <w:lang w:val="en-US"/>
              </w:rPr>
              <w:t>30</w:t>
            </w:r>
          </w:p>
        </w:tc>
        <w:tc>
          <w:tcPr>
            <w:tcW w:w="417" w:type="pct"/>
            <w:tcBorders>
              <w:top w:val="single" w:sz="4" w:space="0" w:color="auto"/>
              <w:left w:val="single" w:sz="4" w:space="0" w:color="auto"/>
              <w:bottom w:val="single" w:sz="4" w:space="0" w:color="auto"/>
              <w:right w:val="single" w:sz="4" w:space="0" w:color="auto"/>
            </w:tcBorders>
            <w:hideMark/>
          </w:tcPr>
          <w:p w14:paraId="34DE357D" w14:textId="77777777" w:rsidR="00D81A97" w:rsidRPr="00D81A97" w:rsidRDefault="00D81A97" w:rsidP="00D81A97">
            <w:pPr>
              <w:rPr>
                <w:lang w:val="en-US"/>
              </w:rPr>
            </w:pPr>
            <w:r w:rsidRPr="00D81A97">
              <w:rPr>
                <w:lang w:val="en-US"/>
              </w:rPr>
              <w:t>4</w:t>
            </w:r>
          </w:p>
        </w:tc>
        <w:tc>
          <w:tcPr>
            <w:tcW w:w="416" w:type="pct"/>
            <w:tcBorders>
              <w:top w:val="single" w:sz="4" w:space="0" w:color="auto"/>
              <w:left w:val="single" w:sz="4" w:space="0" w:color="auto"/>
              <w:bottom w:val="single" w:sz="4" w:space="0" w:color="auto"/>
              <w:right w:val="single" w:sz="4" w:space="0" w:color="auto"/>
            </w:tcBorders>
            <w:hideMark/>
          </w:tcPr>
          <w:p w14:paraId="4BB6BD26" w14:textId="77777777" w:rsidR="00D81A97" w:rsidRPr="00D81A97" w:rsidRDefault="00D81A97" w:rsidP="00D81A97">
            <w:pPr>
              <w:rPr>
                <w:lang w:val="en-US"/>
              </w:rPr>
            </w:pPr>
            <w:r w:rsidRPr="00D81A97">
              <w:rPr>
                <w:lang w:val="en-US"/>
              </w:rPr>
              <w:t>12</w:t>
            </w:r>
          </w:p>
        </w:tc>
        <w:tc>
          <w:tcPr>
            <w:tcW w:w="417" w:type="pct"/>
            <w:tcBorders>
              <w:top w:val="single" w:sz="4" w:space="0" w:color="auto"/>
              <w:left w:val="single" w:sz="4" w:space="0" w:color="auto"/>
              <w:bottom w:val="single" w:sz="4" w:space="0" w:color="auto"/>
              <w:right w:val="single" w:sz="4" w:space="0" w:color="auto"/>
            </w:tcBorders>
            <w:hideMark/>
          </w:tcPr>
          <w:p w14:paraId="3C83323F" w14:textId="77777777" w:rsidR="00D81A97" w:rsidRPr="00D81A97" w:rsidRDefault="00D81A97" w:rsidP="00D81A97">
            <w:pPr>
              <w:rPr>
                <w:lang w:val="en-US"/>
              </w:rPr>
            </w:pPr>
            <w:r w:rsidRPr="00D81A97">
              <w:rPr>
                <w:lang w:val="en-US"/>
              </w:rPr>
              <w:t>8</w:t>
            </w:r>
          </w:p>
        </w:tc>
        <w:tc>
          <w:tcPr>
            <w:tcW w:w="417" w:type="pct"/>
            <w:tcBorders>
              <w:top w:val="single" w:sz="4" w:space="0" w:color="auto"/>
              <w:left w:val="single" w:sz="4" w:space="0" w:color="auto"/>
              <w:bottom w:val="single" w:sz="4" w:space="0" w:color="auto"/>
              <w:right w:val="single" w:sz="4" w:space="0" w:color="auto"/>
            </w:tcBorders>
            <w:hideMark/>
          </w:tcPr>
          <w:p w14:paraId="102B73C1" w14:textId="77777777" w:rsidR="00D81A97" w:rsidRPr="00D81A97" w:rsidRDefault="00D81A97" w:rsidP="00D81A97">
            <w:pPr>
              <w:rPr>
                <w:lang w:val="en-US"/>
              </w:rPr>
            </w:pPr>
            <w:r w:rsidRPr="00D81A97">
              <w:rPr>
                <w:lang w:val="en-US"/>
              </w:rPr>
              <w:t>24</w:t>
            </w:r>
          </w:p>
        </w:tc>
      </w:tr>
      <w:tr w:rsidR="00FA7FAA" w:rsidRPr="00D81A97" w14:paraId="55E2EE66" w14:textId="77777777" w:rsidTr="00E23FF0">
        <w:trPr>
          <w:trHeight w:val="232"/>
        </w:trPr>
        <w:tc>
          <w:tcPr>
            <w:tcW w:w="416" w:type="pct"/>
            <w:tcBorders>
              <w:top w:val="single" w:sz="4" w:space="0" w:color="auto"/>
              <w:left w:val="single" w:sz="4" w:space="0" w:color="auto"/>
              <w:bottom w:val="single" w:sz="4" w:space="0" w:color="auto"/>
              <w:right w:val="single" w:sz="4" w:space="0" w:color="auto"/>
            </w:tcBorders>
            <w:hideMark/>
          </w:tcPr>
          <w:p w14:paraId="3C532456" w14:textId="77777777" w:rsidR="00D81A97" w:rsidRPr="00D81A97" w:rsidRDefault="00D81A97" w:rsidP="00D81A97">
            <w:pPr>
              <w:rPr>
                <w:b/>
                <w:bCs/>
                <w:lang w:val="en-US"/>
              </w:rPr>
            </w:pPr>
            <w:r w:rsidRPr="00D81A97">
              <w:rPr>
                <w:b/>
                <w:bCs/>
                <w:lang w:val="en-US"/>
              </w:rPr>
              <w:t>Costo</w:t>
            </w:r>
          </w:p>
        </w:tc>
        <w:tc>
          <w:tcPr>
            <w:tcW w:w="417" w:type="pct"/>
            <w:tcBorders>
              <w:top w:val="single" w:sz="4" w:space="0" w:color="auto"/>
              <w:left w:val="single" w:sz="4" w:space="0" w:color="auto"/>
              <w:bottom w:val="single" w:sz="4" w:space="0" w:color="auto"/>
              <w:right w:val="single" w:sz="4" w:space="0" w:color="auto"/>
            </w:tcBorders>
            <w:hideMark/>
          </w:tcPr>
          <w:p w14:paraId="5CA5C098" w14:textId="77777777" w:rsidR="00D81A97" w:rsidRPr="00D81A97" w:rsidRDefault="00D81A97" w:rsidP="00D81A97">
            <w:pPr>
              <w:rPr>
                <w:lang w:val="en-US"/>
              </w:rPr>
            </w:pPr>
            <w:r w:rsidRPr="00D81A97">
              <w:rPr>
                <w:lang w:val="en-US"/>
              </w:rPr>
              <w:t>3</w:t>
            </w:r>
          </w:p>
        </w:tc>
        <w:tc>
          <w:tcPr>
            <w:tcW w:w="417" w:type="pct"/>
            <w:tcBorders>
              <w:top w:val="single" w:sz="4" w:space="0" w:color="auto"/>
              <w:left w:val="single" w:sz="4" w:space="0" w:color="auto"/>
              <w:bottom w:val="single" w:sz="4" w:space="0" w:color="auto"/>
              <w:right w:val="single" w:sz="4" w:space="0" w:color="auto"/>
            </w:tcBorders>
            <w:hideMark/>
          </w:tcPr>
          <w:p w14:paraId="5DDA80C0" w14:textId="77777777" w:rsidR="00D81A97" w:rsidRPr="00D81A97" w:rsidRDefault="00D81A97" w:rsidP="00D81A97">
            <w:pPr>
              <w:rPr>
                <w:lang w:val="en-US"/>
              </w:rPr>
            </w:pPr>
            <w:r w:rsidRPr="00D81A97">
              <w:rPr>
                <w:lang w:val="en-US"/>
              </w:rPr>
              <w:t>6</w:t>
            </w:r>
          </w:p>
        </w:tc>
        <w:tc>
          <w:tcPr>
            <w:tcW w:w="416" w:type="pct"/>
            <w:tcBorders>
              <w:top w:val="single" w:sz="4" w:space="0" w:color="auto"/>
              <w:left w:val="single" w:sz="4" w:space="0" w:color="auto"/>
              <w:bottom w:val="single" w:sz="4" w:space="0" w:color="auto"/>
              <w:right w:val="single" w:sz="4" w:space="0" w:color="auto"/>
            </w:tcBorders>
            <w:hideMark/>
          </w:tcPr>
          <w:p w14:paraId="228A376B" w14:textId="77777777" w:rsidR="00D81A97" w:rsidRPr="00D81A97" w:rsidRDefault="00D81A97" w:rsidP="00D81A97">
            <w:pPr>
              <w:rPr>
                <w:lang w:val="en-US"/>
              </w:rPr>
            </w:pPr>
            <w:r w:rsidRPr="00D81A97">
              <w:rPr>
                <w:lang w:val="en-US"/>
              </w:rPr>
              <w:t>-18</w:t>
            </w:r>
          </w:p>
        </w:tc>
        <w:tc>
          <w:tcPr>
            <w:tcW w:w="417" w:type="pct"/>
            <w:tcBorders>
              <w:top w:val="single" w:sz="4" w:space="0" w:color="auto"/>
              <w:left w:val="single" w:sz="4" w:space="0" w:color="auto"/>
              <w:bottom w:val="single" w:sz="4" w:space="0" w:color="auto"/>
              <w:right w:val="single" w:sz="4" w:space="0" w:color="auto"/>
            </w:tcBorders>
            <w:hideMark/>
          </w:tcPr>
          <w:p w14:paraId="2B7CCC67" w14:textId="77777777" w:rsidR="00D81A97" w:rsidRPr="00D81A97" w:rsidRDefault="00D81A97" w:rsidP="00D81A97">
            <w:pPr>
              <w:rPr>
                <w:lang w:val="en-US"/>
              </w:rPr>
            </w:pPr>
            <w:r w:rsidRPr="00D81A97">
              <w:rPr>
                <w:lang w:val="en-US"/>
              </w:rPr>
              <w:t>6</w:t>
            </w:r>
          </w:p>
        </w:tc>
        <w:tc>
          <w:tcPr>
            <w:tcW w:w="417" w:type="pct"/>
            <w:tcBorders>
              <w:top w:val="single" w:sz="4" w:space="0" w:color="auto"/>
              <w:left w:val="single" w:sz="4" w:space="0" w:color="auto"/>
              <w:bottom w:val="single" w:sz="4" w:space="0" w:color="auto"/>
              <w:right w:val="single" w:sz="4" w:space="0" w:color="auto"/>
            </w:tcBorders>
            <w:hideMark/>
          </w:tcPr>
          <w:p w14:paraId="6DBA5EA9" w14:textId="77777777" w:rsidR="00D81A97" w:rsidRPr="00D81A97" w:rsidRDefault="00D81A97" w:rsidP="00D81A97">
            <w:pPr>
              <w:rPr>
                <w:lang w:val="en-US"/>
              </w:rPr>
            </w:pPr>
            <w:r w:rsidRPr="00D81A97">
              <w:rPr>
                <w:lang w:val="en-US"/>
              </w:rPr>
              <w:t>-18</w:t>
            </w:r>
          </w:p>
        </w:tc>
        <w:tc>
          <w:tcPr>
            <w:tcW w:w="416" w:type="pct"/>
            <w:tcBorders>
              <w:top w:val="single" w:sz="4" w:space="0" w:color="auto"/>
              <w:left w:val="single" w:sz="4" w:space="0" w:color="auto"/>
              <w:bottom w:val="single" w:sz="4" w:space="0" w:color="auto"/>
              <w:right w:val="single" w:sz="4" w:space="0" w:color="auto"/>
            </w:tcBorders>
            <w:hideMark/>
          </w:tcPr>
          <w:p w14:paraId="21CE7208" w14:textId="77777777" w:rsidR="00D81A97" w:rsidRPr="00D81A97" w:rsidRDefault="00D81A97" w:rsidP="00D81A97">
            <w:pPr>
              <w:rPr>
                <w:lang w:val="en-US"/>
              </w:rPr>
            </w:pPr>
            <w:r w:rsidRPr="00D81A97">
              <w:rPr>
                <w:lang w:val="en-US"/>
              </w:rPr>
              <w:t>2</w:t>
            </w:r>
          </w:p>
        </w:tc>
        <w:tc>
          <w:tcPr>
            <w:tcW w:w="417" w:type="pct"/>
            <w:tcBorders>
              <w:top w:val="single" w:sz="4" w:space="0" w:color="auto"/>
              <w:left w:val="single" w:sz="4" w:space="0" w:color="auto"/>
              <w:bottom w:val="single" w:sz="4" w:space="0" w:color="auto"/>
              <w:right w:val="single" w:sz="4" w:space="0" w:color="auto"/>
            </w:tcBorders>
            <w:hideMark/>
          </w:tcPr>
          <w:p w14:paraId="07F96178" w14:textId="77777777" w:rsidR="00D81A97" w:rsidRPr="00D81A97" w:rsidRDefault="00D81A97" w:rsidP="00D81A97">
            <w:pPr>
              <w:rPr>
                <w:lang w:val="en-US"/>
              </w:rPr>
            </w:pPr>
            <w:r w:rsidRPr="00D81A97">
              <w:rPr>
                <w:lang w:val="en-US"/>
              </w:rPr>
              <w:t>-6</w:t>
            </w:r>
          </w:p>
        </w:tc>
        <w:tc>
          <w:tcPr>
            <w:tcW w:w="417" w:type="pct"/>
            <w:tcBorders>
              <w:top w:val="single" w:sz="4" w:space="0" w:color="auto"/>
              <w:left w:val="single" w:sz="4" w:space="0" w:color="auto"/>
              <w:bottom w:val="single" w:sz="4" w:space="0" w:color="auto"/>
              <w:right w:val="single" w:sz="4" w:space="0" w:color="auto"/>
            </w:tcBorders>
            <w:hideMark/>
          </w:tcPr>
          <w:p w14:paraId="051CF3CB" w14:textId="77777777" w:rsidR="00D81A97" w:rsidRPr="00D81A97" w:rsidRDefault="00D81A97" w:rsidP="00D81A97">
            <w:pPr>
              <w:rPr>
                <w:lang w:val="en-US"/>
              </w:rPr>
            </w:pPr>
            <w:r w:rsidRPr="00D81A97">
              <w:rPr>
                <w:lang w:val="en-US"/>
              </w:rPr>
              <w:t>8</w:t>
            </w:r>
          </w:p>
        </w:tc>
        <w:tc>
          <w:tcPr>
            <w:tcW w:w="416" w:type="pct"/>
            <w:tcBorders>
              <w:top w:val="single" w:sz="4" w:space="0" w:color="auto"/>
              <w:left w:val="single" w:sz="4" w:space="0" w:color="auto"/>
              <w:bottom w:val="single" w:sz="4" w:space="0" w:color="auto"/>
              <w:right w:val="single" w:sz="4" w:space="0" w:color="auto"/>
            </w:tcBorders>
            <w:hideMark/>
          </w:tcPr>
          <w:p w14:paraId="42C152E4" w14:textId="77777777" w:rsidR="00D81A97" w:rsidRPr="00D81A97" w:rsidRDefault="00D81A97" w:rsidP="00D81A97">
            <w:pPr>
              <w:rPr>
                <w:lang w:val="en-US"/>
              </w:rPr>
            </w:pPr>
            <w:r w:rsidRPr="00D81A97">
              <w:rPr>
                <w:lang w:val="en-US"/>
              </w:rPr>
              <w:t>-24</w:t>
            </w:r>
          </w:p>
        </w:tc>
        <w:tc>
          <w:tcPr>
            <w:tcW w:w="417" w:type="pct"/>
            <w:tcBorders>
              <w:top w:val="single" w:sz="4" w:space="0" w:color="auto"/>
              <w:left w:val="single" w:sz="4" w:space="0" w:color="auto"/>
              <w:bottom w:val="single" w:sz="4" w:space="0" w:color="auto"/>
              <w:right w:val="single" w:sz="4" w:space="0" w:color="auto"/>
            </w:tcBorders>
            <w:hideMark/>
          </w:tcPr>
          <w:p w14:paraId="0D95CBC0" w14:textId="77777777" w:rsidR="00D81A97" w:rsidRPr="00D81A97" w:rsidRDefault="00D81A97" w:rsidP="00D81A97">
            <w:pPr>
              <w:rPr>
                <w:lang w:val="en-US"/>
              </w:rPr>
            </w:pPr>
            <w:r w:rsidRPr="00D81A97">
              <w:rPr>
                <w:lang w:val="en-US"/>
              </w:rPr>
              <w:t>2</w:t>
            </w:r>
          </w:p>
        </w:tc>
        <w:tc>
          <w:tcPr>
            <w:tcW w:w="417" w:type="pct"/>
            <w:tcBorders>
              <w:top w:val="single" w:sz="4" w:space="0" w:color="auto"/>
              <w:left w:val="single" w:sz="4" w:space="0" w:color="auto"/>
              <w:bottom w:val="single" w:sz="4" w:space="0" w:color="auto"/>
              <w:right w:val="single" w:sz="4" w:space="0" w:color="auto"/>
            </w:tcBorders>
            <w:hideMark/>
          </w:tcPr>
          <w:p w14:paraId="46B62CD6" w14:textId="77777777" w:rsidR="00D81A97" w:rsidRPr="00D81A97" w:rsidRDefault="00D81A97" w:rsidP="00D81A97">
            <w:pPr>
              <w:rPr>
                <w:lang w:val="en-US"/>
              </w:rPr>
            </w:pPr>
            <w:r w:rsidRPr="00D81A97">
              <w:rPr>
                <w:lang w:val="en-US"/>
              </w:rPr>
              <w:t>-6</w:t>
            </w:r>
          </w:p>
        </w:tc>
      </w:tr>
      <w:tr w:rsidR="00FA7FAA" w:rsidRPr="00D81A97" w14:paraId="36637C7C" w14:textId="77777777" w:rsidTr="00E23FF0">
        <w:trPr>
          <w:trHeight w:val="464"/>
        </w:trPr>
        <w:tc>
          <w:tcPr>
            <w:tcW w:w="416" w:type="pct"/>
            <w:tcBorders>
              <w:top w:val="single" w:sz="4" w:space="0" w:color="auto"/>
              <w:left w:val="single" w:sz="4" w:space="0" w:color="auto"/>
              <w:bottom w:val="single" w:sz="4" w:space="0" w:color="auto"/>
              <w:right w:val="single" w:sz="4" w:space="0" w:color="auto"/>
            </w:tcBorders>
            <w:hideMark/>
          </w:tcPr>
          <w:p w14:paraId="7DE0A507" w14:textId="77777777" w:rsidR="00D81A97" w:rsidRPr="00D81A97" w:rsidRDefault="00D81A97" w:rsidP="00D81A97">
            <w:pPr>
              <w:rPr>
                <w:b/>
                <w:bCs/>
                <w:lang w:val="en-US"/>
              </w:rPr>
            </w:pPr>
            <w:proofErr w:type="spellStart"/>
            <w:r w:rsidRPr="00D81A97">
              <w:rPr>
                <w:b/>
                <w:bCs/>
                <w:lang w:val="en-US"/>
              </w:rPr>
              <w:t>Escalabilidad</w:t>
            </w:r>
            <w:proofErr w:type="spellEnd"/>
          </w:p>
        </w:tc>
        <w:tc>
          <w:tcPr>
            <w:tcW w:w="417" w:type="pct"/>
            <w:tcBorders>
              <w:top w:val="single" w:sz="4" w:space="0" w:color="auto"/>
              <w:left w:val="single" w:sz="4" w:space="0" w:color="auto"/>
              <w:bottom w:val="single" w:sz="4" w:space="0" w:color="auto"/>
              <w:right w:val="single" w:sz="4" w:space="0" w:color="auto"/>
            </w:tcBorders>
            <w:hideMark/>
          </w:tcPr>
          <w:p w14:paraId="2E2805EA" w14:textId="77777777" w:rsidR="00D81A97" w:rsidRPr="00D81A97" w:rsidRDefault="00D81A97" w:rsidP="00D81A97">
            <w:pPr>
              <w:rPr>
                <w:lang w:val="en-US"/>
              </w:rPr>
            </w:pPr>
            <w:r w:rsidRPr="00D81A97">
              <w:rPr>
                <w:lang w:val="en-US"/>
              </w:rPr>
              <w:t>4</w:t>
            </w:r>
          </w:p>
        </w:tc>
        <w:tc>
          <w:tcPr>
            <w:tcW w:w="417" w:type="pct"/>
            <w:tcBorders>
              <w:top w:val="single" w:sz="4" w:space="0" w:color="auto"/>
              <w:left w:val="single" w:sz="4" w:space="0" w:color="auto"/>
              <w:bottom w:val="single" w:sz="4" w:space="0" w:color="auto"/>
              <w:right w:val="single" w:sz="4" w:space="0" w:color="auto"/>
            </w:tcBorders>
            <w:hideMark/>
          </w:tcPr>
          <w:p w14:paraId="5077ABF6" w14:textId="77777777" w:rsidR="00D81A97" w:rsidRPr="00D81A97" w:rsidRDefault="00D81A97" w:rsidP="00D81A97">
            <w:pPr>
              <w:rPr>
                <w:lang w:val="en-US"/>
              </w:rPr>
            </w:pPr>
            <w:r w:rsidRPr="00D81A97">
              <w:rPr>
                <w:lang w:val="en-US"/>
              </w:rPr>
              <w:t>8</w:t>
            </w:r>
          </w:p>
        </w:tc>
        <w:tc>
          <w:tcPr>
            <w:tcW w:w="416" w:type="pct"/>
            <w:tcBorders>
              <w:top w:val="single" w:sz="4" w:space="0" w:color="auto"/>
              <w:left w:val="single" w:sz="4" w:space="0" w:color="auto"/>
              <w:bottom w:val="single" w:sz="4" w:space="0" w:color="auto"/>
              <w:right w:val="single" w:sz="4" w:space="0" w:color="auto"/>
            </w:tcBorders>
            <w:hideMark/>
          </w:tcPr>
          <w:p w14:paraId="1A0CE0EC" w14:textId="77777777" w:rsidR="00D81A97" w:rsidRPr="00D81A97" w:rsidRDefault="00D81A97" w:rsidP="00D81A97">
            <w:pPr>
              <w:rPr>
                <w:lang w:val="en-US"/>
              </w:rPr>
            </w:pPr>
            <w:r w:rsidRPr="00D81A97">
              <w:rPr>
                <w:lang w:val="en-US"/>
              </w:rPr>
              <w:t>32</w:t>
            </w:r>
          </w:p>
        </w:tc>
        <w:tc>
          <w:tcPr>
            <w:tcW w:w="417" w:type="pct"/>
            <w:tcBorders>
              <w:top w:val="single" w:sz="4" w:space="0" w:color="auto"/>
              <w:left w:val="single" w:sz="4" w:space="0" w:color="auto"/>
              <w:bottom w:val="single" w:sz="4" w:space="0" w:color="auto"/>
              <w:right w:val="single" w:sz="4" w:space="0" w:color="auto"/>
            </w:tcBorders>
            <w:hideMark/>
          </w:tcPr>
          <w:p w14:paraId="7B1D8E6E" w14:textId="77777777" w:rsidR="00D81A97" w:rsidRPr="00D81A97" w:rsidRDefault="00D81A97" w:rsidP="00D81A97">
            <w:pPr>
              <w:rPr>
                <w:lang w:val="en-US"/>
              </w:rPr>
            </w:pPr>
            <w:r w:rsidRPr="00D81A97">
              <w:rPr>
                <w:lang w:val="en-US"/>
              </w:rPr>
              <w:t>10</w:t>
            </w:r>
          </w:p>
        </w:tc>
        <w:tc>
          <w:tcPr>
            <w:tcW w:w="417" w:type="pct"/>
            <w:tcBorders>
              <w:top w:val="single" w:sz="4" w:space="0" w:color="auto"/>
              <w:left w:val="single" w:sz="4" w:space="0" w:color="auto"/>
              <w:bottom w:val="single" w:sz="4" w:space="0" w:color="auto"/>
              <w:right w:val="single" w:sz="4" w:space="0" w:color="auto"/>
            </w:tcBorders>
            <w:hideMark/>
          </w:tcPr>
          <w:p w14:paraId="37EE03DA" w14:textId="77777777" w:rsidR="00D81A97" w:rsidRPr="00D81A97" w:rsidRDefault="00D81A97" w:rsidP="00D81A97">
            <w:pPr>
              <w:rPr>
                <w:lang w:val="en-US"/>
              </w:rPr>
            </w:pPr>
            <w:r w:rsidRPr="00D81A97">
              <w:rPr>
                <w:lang w:val="en-US"/>
              </w:rPr>
              <w:t>40</w:t>
            </w:r>
          </w:p>
        </w:tc>
        <w:tc>
          <w:tcPr>
            <w:tcW w:w="416" w:type="pct"/>
            <w:tcBorders>
              <w:top w:val="single" w:sz="4" w:space="0" w:color="auto"/>
              <w:left w:val="single" w:sz="4" w:space="0" w:color="auto"/>
              <w:bottom w:val="single" w:sz="4" w:space="0" w:color="auto"/>
              <w:right w:val="single" w:sz="4" w:space="0" w:color="auto"/>
            </w:tcBorders>
            <w:hideMark/>
          </w:tcPr>
          <w:p w14:paraId="41169FA2" w14:textId="77777777" w:rsidR="00D81A97" w:rsidRPr="00D81A97" w:rsidRDefault="00D81A97" w:rsidP="00D81A97">
            <w:pPr>
              <w:rPr>
                <w:lang w:val="en-US"/>
              </w:rPr>
            </w:pPr>
            <w:r w:rsidRPr="00D81A97">
              <w:rPr>
                <w:lang w:val="en-US"/>
              </w:rPr>
              <w:t>8</w:t>
            </w:r>
          </w:p>
        </w:tc>
        <w:tc>
          <w:tcPr>
            <w:tcW w:w="417" w:type="pct"/>
            <w:tcBorders>
              <w:top w:val="single" w:sz="4" w:space="0" w:color="auto"/>
              <w:left w:val="single" w:sz="4" w:space="0" w:color="auto"/>
              <w:bottom w:val="single" w:sz="4" w:space="0" w:color="auto"/>
              <w:right w:val="single" w:sz="4" w:space="0" w:color="auto"/>
            </w:tcBorders>
            <w:hideMark/>
          </w:tcPr>
          <w:p w14:paraId="1BF6D0BC" w14:textId="77777777" w:rsidR="00D81A97" w:rsidRPr="00D81A97" w:rsidRDefault="00D81A97" w:rsidP="00D81A97">
            <w:pPr>
              <w:rPr>
                <w:lang w:val="en-US"/>
              </w:rPr>
            </w:pPr>
            <w:r w:rsidRPr="00D81A97">
              <w:rPr>
                <w:lang w:val="en-US"/>
              </w:rPr>
              <w:t>32</w:t>
            </w:r>
          </w:p>
        </w:tc>
        <w:tc>
          <w:tcPr>
            <w:tcW w:w="417" w:type="pct"/>
            <w:tcBorders>
              <w:top w:val="single" w:sz="4" w:space="0" w:color="auto"/>
              <w:left w:val="single" w:sz="4" w:space="0" w:color="auto"/>
              <w:bottom w:val="single" w:sz="4" w:space="0" w:color="auto"/>
              <w:right w:val="single" w:sz="4" w:space="0" w:color="auto"/>
            </w:tcBorders>
            <w:hideMark/>
          </w:tcPr>
          <w:p w14:paraId="66B28FB1" w14:textId="77777777" w:rsidR="00D81A97" w:rsidRPr="00D81A97" w:rsidRDefault="00D81A97" w:rsidP="00D81A97">
            <w:pPr>
              <w:rPr>
                <w:lang w:val="en-US"/>
              </w:rPr>
            </w:pPr>
            <w:r w:rsidRPr="00D81A97">
              <w:rPr>
                <w:lang w:val="en-US"/>
              </w:rPr>
              <w:t>8</w:t>
            </w:r>
          </w:p>
        </w:tc>
        <w:tc>
          <w:tcPr>
            <w:tcW w:w="416" w:type="pct"/>
            <w:tcBorders>
              <w:top w:val="single" w:sz="4" w:space="0" w:color="auto"/>
              <w:left w:val="single" w:sz="4" w:space="0" w:color="auto"/>
              <w:bottom w:val="single" w:sz="4" w:space="0" w:color="auto"/>
              <w:right w:val="single" w:sz="4" w:space="0" w:color="auto"/>
            </w:tcBorders>
            <w:hideMark/>
          </w:tcPr>
          <w:p w14:paraId="6B3F5982" w14:textId="77777777" w:rsidR="00D81A97" w:rsidRPr="00D81A97" w:rsidRDefault="00D81A97" w:rsidP="00D81A97">
            <w:pPr>
              <w:rPr>
                <w:lang w:val="en-US"/>
              </w:rPr>
            </w:pPr>
            <w:r w:rsidRPr="00D81A97">
              <w:rPr>
                <w:lang w:val="en-US"/>
              </w:rPr>
              <w:t>32</w:t>
            </w:r>
          </w:p>
        </w:tc>
        <w:tc>
          <w:tcPr>
            <w:tcW w:w="417" w:type="pct"/>
            <w:tcBorders>
              <w:top w:val="single" w:sz="4" w:space="0" w:color="auto"/>
              <w:left w:val="single" w:sz="4" w:space="0" w:color="auto"/>
              <w:bottom w:val="single" w:sz="4" w:space="0" w:color="auto"/>
              <w:right w:val="single" w:sz="4" w:space="0" w:color="auto"/>
            </w:tcBorders>
            <w:hideMark/>
          </w:tcPr>
          <w:p w14:paraId="7859B2C1" w14:textId="77777777" w:rsidR="00D81A97" w:rsidRPr="00D81A97" w:rsidRDefault="00D81A97" w:rsidP="00D81A97">
            <w:pPr>
              <w:rPr>
                <w:lang w:val="en-US"/>
              </w:rPr>
            </w:pPr>
            <w:r w:rsidRPr="00D81A97">
              <w:rPr>
                <w:lang w:val="en-US"/>
              </w:rPr>
              <w:t>8</w:t>
            </w:r>
          </w:p>
        </w:tc>
        <w:tc>
          <w:tcPr>
            <w:tcW w:w="417" w:type="pct"/>
            <w:tcBorders>
              <w:top w:val="single" w:sz="4" w:space="0" w:color="auto"/>
              <w:left w:val="single" w:sz="4" w:space="0" w:color="auto"/>
              <w:bottom w:val="single" w:sz="4" w:space="0" w:color="auto"/>
              <w:right w:val="single" w:sz="4" w:space="0" w:color="auto"/>
            </w:tcBorders>
            <w:hideMark/>
          </w:tcPr>
          <w:p w14:paraId="242B90EC" w14:textId="77777777" w:rsidR="00D81A97" w:rsidRPr="00D81A97" w:rsidRDefault="00D81A97" w:rsidP="00D81A97">
            <w:pPr>
              <w:rPr>
                <w:lang w:val="en-US"/>
              </w:rPr>
            </w:pPr>
            <w:r w:rsidRPr="00D81A97">
              <w:rPr>
                <w:lang w:val="en-US"/>
              </w:rPr>
              <w:t>32</w:t>
            </w:r>
          </w:p>
        </w:tc>
      </w:tr>
      <w:tr w:rsidR="00FA7FAA" w:rsidRPr="00D81A97" w14:paraId="04FE65A9" w14:textId="77777777" w:rsidTr="00E23FF0">
        <w:trPr>
          <w:trHeight w:val="930"/>
        </w:trPr>
        <w:tc>
          <w:tcPr>
            <w:tcW w:w="416" w:type="pct"/>
            <w:tcBorders>
              <w:top w:val="single" w:sz="4" w:space="0" w:color="auto"/>
              <w:left w:val="single" w:sz="4" w:space="0" w:color="auto"/>
              <w:bottom w:val="single" w:sz="4" w:space="0" w:color="auto"/>
              <w:right w:val="single" w:sz="4" w:space="0" w:color="auto"/>
            </w:tcBorders>
            <w:hideMark/>
          </w:tcPr>
          <w:p w14:paraId="21AB7737" w14:textId="77777777" w:rsidR="00D81A97" w:rsidRPr="00D81A97" w:rsidRDefault="00D81A97" w:rsidP="00D81A97">
            <w:pPr>
              <w:rPr>
                <w:b/>
                <w:bCs/>
                <w:lang w:val="en-US"/>
              </w:rPr>
            </w:pPr>
            <w:proofErr w:type="spellStart"/>
            <w:r w:rsidRPr="00D81A97">
              <w:rPr>
                <w:b/>
                <w:bCs/>
                <w:lang w:val="en-US"/>
              </w:rPr>
              <w:t>Ponderado</w:t>
            </w:r>
            <w:proofErr w:type="spellEnd"/>
          </w:p>
        </w:tc>
        <w:tc>
          <w:tcPr>
            <w:tcW w:w="417" w:type="pct"/>
            <w:tcBorders>
              <w:top w:val="single" w:sz="4" w:space="0" w:color="auto"/>
              <w:left w:val="single" w:sz="4" w:space="0" w:color="auto"/>
              <w:bottom w:val="single" w:sz="4" w:space="0" w:color="auto"/>
              <w:right w:val="single" w:sz="4" w:space="0" w:color="auto"/>
            </w:tcBorders>
            <w:hideMark/>
          </w:tcPr>
          <w:p w14:paraId="4A094E79" w14:textId="77777777" w:rsidR="00D81A97" w:rsidRPr="00D81A97" w:rsidRDefault="00D81A97" w:rsidP="00D81A97">
            <w:pPr>
              <w:rPr>
                <w:lang w:val="en-US"/>
              </w:rPr>
            </w:pPr>
            <w:r w:rsidRPr="00D81A97">
              <w:rPr>
                <w:lang w:val="en-US"/>
              </w:rPr>
              <w:t>24 (Suma de Po)</w:t>
            </w:r>
          </w:p>
        </w:tc>
        <w:tc>
          <w:tcPr>
            <w:tcW w:w="417" w:type="pct"/>
            <w:tcBorders>
              <w:top w:val="single" w:sz="4" w:space="0" w:color="auto"/>
              <w:left w:val="single" w:sz="4" w:space="0" w:color="auto"/>
              <w:bottom w:val="single" w:sz="4" w:space="0" w:color="auto"/>
              <w:right w:val="single" w:sz="4" w:space="0" w:color="auto"/>
            </w:tcBorders>
          </w:tcPr>
          <w:p w14:paraId="62145B76" w14:textId="77777777" w:rsidR="00D81A97" w:rsidRPr="00D81A97" w:rsidRDefault="00D81A97" w:rsidP="00D81A97">
            <w:pPr>
              <w:rPr>
                <w:lang w:val="en-US"/>
              </w:rPr>
            </w:pPr>
          </w:p>
        </w:tc>
        <w:tc>
          <w:tcPr>
            <w:tcW w:w="416" w:type="pct"/>
            <w:tcBorders>
              <w:top w:val="single" w:sz="4" w:space="0" w:color="auto"/>
              <w:left w:val="single" w:sz="4" w:space="0" w:color="auto"/>
              <w:bottom w:val="single" w:sz="4" w:space="0" w:color="auto"/>
              <w:right w:val="single" w:sz="4" w:space="0" w:color="auto"/>
            </w:tcBorders>
            <w:hideMark/>
          </w:tcPr>
          <w:p w14:paraId="4205A019" w14:textId="77777777" w:rsidR="00D81A97" w:rsidRPr="00D81A97" w:rsidRDefault="00D81A97" w:rsidP="00D81A97">
            <w:pPr>
              <w:rPr>
                <w:lang w:val="en-US"/>
              </w:rPr>
            </w:pPr>
            <w:r w:rsidRPr="00D81A97">
              <w:rPr>
                <w:lang w:val="en-US"/>
              </w:rPr>
              <w:t>170</w:t>
            </w:r>
          </w:p>
        </w:tc>
        <w:tc>
          <w:tcPr>
            <w:tcW w:w="417" w:type="pct"/>
            <w:tcBorders>
              <w:top w:val="single" w:sz="4" w:space="0" w:color="auto"/>
              <w:left w:val="single" w:sz="4" w:space="0" w:color="auto"/>
              <w:bottom w:val="single" w:sz="4" w:space="0" w:color="auto"/>
              <w:right w:val="single" w:sz="4" w:space="0" w:color="auto"/>
            </w:tcBorders>
          </w:tcPr>
          <w:p w14:paraId="6CDBBDF0" w14:textId="77777777" w:rsidR="00D81A97" w:rsidRPr="00D81A97" w:rsidRDefault="00D81A97" w:rsidP="00D81A97">
            <w:pPr>
              <w:rPr>
                <w:lang w:val="en-US"/>
              </w:rPr>
            </w:pPr>
          </w:p>
        </w:tc>
        <w:tc>
          <w:tcPr>
            <w:tcW w:w="417" w:type="pct"/>
            <w:tcBorders>
              <w:top w:val="single" w:sz="4" w:space="0" w:color="auto"/>
              <w:left w:val="single" w:sz="4" w:space="0" w:color="auto"/>
              <w:bottom w:val="single" w:sz="4" w:space="0" w:color="auto"/>
              <w:right w:val="single" w:sz="4" w:space="0" w:color="auto"/>
            </w:tcBorders>
            <w:hideMark/>
          </w:tcPr>
          <w:p w14:paraId="45129EBE" w14:textId="77777777" w:rsidR="00D81A97" w:rsidRPr="00D81A97" w:rsidRDefault="00D81A97" w:rsidP="00D81A97">
            <w:pPr>
              <w:rPr>
                <w:lang w:val="en-US"/>
              </w:rPr>
            </w:pPr>
            <w:r w:rsidRPr="00D81A97">
              <w:rPr>
                <w:lang w:val="en-US"/>
              </w:rPr>
              <w:t>170</w:t>
            </w:r>
          </w:p>
        </w:tc>
        <w:tc>
          <w:tcPr>
            <w:tcW w:w="416" w:type="pct"/>
            <w:tcBorders>
              <w:top w:val="single" w:sz="4" w:space="0" w:color="auto"/>
              <w:left w:val="single" w:sz="4" w:space="0" w:color="auto"/>
              <w:bottom w:val="single" w:sz="4" w:space="0" w:color="auto"/>
              <w:right w:val="single" w:sz="4" w:space="0" w:color="auto"/>
            </w:tcBorders>
          </w:tcPr>
          <w:p w14:paraId="7660B0EB" w14:textId="77777777" w:rsidR="00D81A97" w:rsidRPr="00D81A97" w:rsidRDefault="00D81A97" w:rsidP="00D81A97">
            <w:pPr>
              <w:rPr>
                <w:lang w:val="en-US"/>
              </w:rPr>
            </w:pPr>
          </w:p>
        </w:tc>
        <w:tc>
          <w:tcPr>
            <w:tcW w:w="417" w:type="pct"/>
            <w:tcBorders>
              <w:top w:val="single" w:sz="4" w:space="0" w:color="auto"/>
              <w:left w:val="single" w:sz="4" w:space="0" w:color="auto"/>
              <w:bottom w:val="single" w:sz="4" w:space="0" w:color="auto"/>
              <w:right w:val="single" w:sz="4" w:space="0" w:color="auto"/>
            </w:tcBorders>
            <w:hideMark/>
          </w:tcPr>
          <w:p w14:paraId="767015AA" w14:textId="77777777" w:rsidR="00D81A97" w:rsidRPr="00D81A97" w:rsidRDefault="00D81A97" w:rsidP="00D81A97">
            <w:pPr>
              <w:rPr>
                <w:lang w:val="en-US"/>
              </w:rPr>
            </w:pPr>
            <w:r w:rsidRPr="00D81A97">
              <w:rPr>
                <w:lang w:val="en-US"/>
              </w:rPr>
              <w:t>186</w:t>
            </w:r>
          </w:p>
        </w:tc>
        <w:tc>
          <w:tcPr>
            <w:tcW w:w="417" w:type="pct"/>
            <w:tcBorders>
              <w:top w:val="single" w:sz="4" w:space="0" w:color="auto"/>
              <w:left w:val="single" w:sz="4" w:space="0" w:color="auto"/>
              <w:bottom w:val="single" w:sz="4" w:space="0" w:color="auto"/>
              <w:right w:val="single" w:sz="4" w:space="0" w:color="auto"/>
            </w:tcBorders>
          </w:tcPr>
          <w:p w14:paraId="44FC02FC" w14:textId="77777777" w:rsidR="00D81A97" w:rsidRPr="00D81A97" w:rsidRDefault="00D81A97" w:rsidP="00D81A97">
            <w:pPr>
              <w:rPr>
                <w:lang w:val="en-US"/>
              </w:rPr>
            </w:pPr>
          </w:p>
        </w:tc>
        <w:tc>
          <w:tcPr>
            <w:tcW w:w="416" w:type="pct"/>
            <w:tcBorders>
              <w:top w:val="single" w:sz="4" w:space="0" w:color="auto"/>
              <w:left w:val="single" w:sz="4" w:space="0" w:color="auto"/>
              <w:bottom w:val="single" w:sz="4" w:space="0" w:color="auto"/>
              <w:right w:val="single" w:sz="4" w:space="0" w:color="auto"/>
            </w:tcBorders>
            <w:hideMark/>
          </w:tcPr>
          <w:p w14:paraId="130B4A80" w14:textId="77777777" w:rsidR="00D81A97" w:rsidRPr="00D81A97" w:rsidRDefault="00D81A97" w:rsidP="00D81A97">
            <w:pPr>
              <w:rPr>
                <w:lang w:val="en-US"/>
              </w:rPr>
            </w:pPr>
            <w:r w:rsidRPr="00D81A97">
              <w:rPr>
                <w:lang w:val="en-US"/>
              </w:rPr>
              <w:t>150</w:t>
            </w:r>
          </w:p>
        </w:tc>
        <w:tc>
          <w:tcPr>
            <w:tcW w:w="417" w:type="pct"/>
            <w:tcBorders>
              <w:top w:val="single" w:sz="4" w:space="0" w:color="auto"/>
              <w:left w:val="single" w:sz="4" w:space="0" w:color="auto"/>
              <w:bottom w:val="single" w:sz="4" w:space="0" w:color="auto"/>
              <w:right w:val="single" w:sz="4" w:space="0" w:color="auto"/>
            </w:tcBorders>
          </w:tcPr>
          <w:p w14:paraId="3335D8E2" w14:textId="77777777" w:rsidR="00D81A97" w:rsidRPr="00D81A97" w:rsidRDefault="00D81A97" w:rsidP="00D81A97">
            <w:pPr>
              <w:rPr>
                <w:lang w:val="en-US"/>
              </w:rPr>
            </w:pPr>
          </w:p>
        </w:tc>
        <w:tc>
          <w:tcPr>
            <w:tcW w:w="417" w:type="pct"/>
            <w:tcBorders>
              <w:top w:val="single" w:sz="4" w:space="0" w:color="auto"/>
              <w:left w:val="single" w:sz="4" w:space="0" w:color="auto"/>
              <w:bottom w:val="single" w:sz="4" w:space="0" w:color="auto"/>
              <w:right w:val="single" w:sz="4" w:space="0" w:color="auto"/>
            </w:tcBorders>
            <w:hideMark/>
          </w:tcPr>
          <w:p w14:paraId="33CE1B69" w14:textId="77777777" w:rsidR="00D81A97" w:rsidRPr="00D81A97" w:rsidRDefault="00D81A97" w:rsidP="00D81A97">
            <w:pPr>
              <w:rPr>
                <w:lang w:val="en-US"/>
              </w:rPr>
            </w:pPr>
            <w:r w:rsidRPr="00D81A97">
              <w:rPr>
                <w:lang w:val="en-US"/>
              </w:rPr>
              <w:t>194</w:t>
            </w:r>
          </w:p>
        </w:tc>
      </w:tr>
    </w:tbl>
    <w:p w14:paraId="2E8EC80E" w14:textId="77777777" w:rsidR="00D81A97" w:rsidRPr="00D81A97" w:rsidRDefault="00D81A97" w:rsidP="00D81A97">
      <w:pPr>
        <w:rPr>
          <w:b/>
          <w:bCs/>
        </w:rPr>
      </w:pPr>
    </w:p>
    <w:p w14:paraId="576CE659" w14:textId="3ADA1650" w:rsidR="00D81A97" w:rsidRPr="00D81A97" w:rsidRDefault="00D81A97" w:rsidP="00D81A97">
      <w:pPr>
        <w:rPr>
          <w:b/>
          <w:bCs/>
          <w:lang w:val="en-US"/>
        </w:rPr>
      </w:pPr>
      <w:proofErr w:type="spellStart"/>
      <w:r w:rsidRPr="00D81A97">
        <w:rPr>
          <w:b/>
          <w:bCs/>
          <w:lang w:val="en-US"/>
        </w:rPr>
        <w:t>Recomendación</w:t>
      </w:r>
      <w:proofErr w:type="spellEnd"/>
      <w:r w:rsidRPr="00D81A97">
        <w:rPr>
          <w:b/>
          <w:bCs/>
          <w:lang w:val="en-US"/>
        </w:rPr>
        <w:t xml:space="preserve">: </w:t>
      </w:r>
      <w:proofErr w:type="spellStart"/>
      <w:r w:rsidRPr="00D81A97">
        <w:rPr>
          <w:b/>
          <w:bCs/>
          <w:lang w:val="en-US"/>
        </w:rPr>
        <w:t>MkDocs</w:t>
      </w:r>
      <w:proofErr w:type="spellEnd"/>
      <w:r w:rsidRPr="00D81A97">
        <w:rPr>
          <w:b/>
          <w:bCs/>
          <w:lang w:val="en-US"/>
        </w:rPr>
        <w:t xml:space="preserve"> + Swagger</w:t>
      </w:r>
    </w:p>
    <w:p w14:paraId="07CDB6C2" w14:textId="77777777" w:rsidR="00D81A97" w:rsidRPr="00D81A97" w:rsidRDefault="00D81A97" w:rsidP="00D81A97">
      <w:proofErr w:type="spellStart"/>
      <w:r w:rsidRPr="00D81A97">
        <w:rPr>
          <w:b/>
          <w:lang w:val="en-US"/>
        </w:rPr>
        <w:t>Justificación</w:t>
      </w:r>
      <w:proofErr w:type="spellEnd"/>
      <w:r w:rsidRPr="00D81A97">
        <w:rPr>
          <w:lang w:val="en-US"/>
        </w:rPr>
        <w:t>:</w:t>
      </w:r>
    </w:p>
    <w:tbl>
      <w:tblPr>
        <w:tblStyle w:val="Tablaconcuadrcula"/>
        <w:tblW w:w="5000" w:type="pct"/>
        <w:tblLook w:val="06A0" w:firstRow="1" w:lastRow="0" w:firstColumn="1" w:lastColumn="0" w:noHBand="1" w:noVBand="1"/>
      </w:tblPr>
      <w:tblGrid>
        <w:gridCol w:w="1495"/>
        <w:gridCol w:w="1481"/>
        <w:gridCol w:w="1662"/>
        <w:gridCol w:w="1784"/>
        <w:gridCol w:w="1789"/>
        <w:gridCol w:w="1853"/>
      </w:tblGrid>
      <w:tr w:rsidR="00D81A97" w:rsidRPr="00D81A97" w14:paraId="26FE7AA5" w14:textId="77777777" w:rsidTr="006C410D">
        <w:trPr>
          <w:trHeight w:val="300"/>
        </w:trPr>
        <w:tc>
          <w:tcPr>
            <w:tcW w:w="412" w:type="pct"/>
            <w:tcBorders>
              <w:top w:val="single" w:sz="4" w:space="0" w:color="auto"/>
              <w:left w:val="single" w:sz="4" w:space="0" w:color="auto"/>
              <w:bottom w:val="single" w:sz="4" w:space="0" w:color="auto"/>
              <w:right w:val="single" w:sz="4" w:space="0" w:color="auto"/>
            </w:tcBorders>
            <w:shd w:val="clear" w:color="auto" w:fill="DDDECE"/>
            <w:vAlign w:val="center"/>
            <w:hideMark/>
          </w:tcPr>
          <w:p w14:paraId="79E8DC75" w14:textId="77777777" w:rsidR="00D81A97" w:rsidRPr="00D81A97" w:rsidRDefault="00D81A97" w:rsidP="00D81A97">
            <w:pPr>
              <w:rPr>
                <w:b/>
                <w:bCs/>
                <w:lang w:val="en-US"/>
              </w:rPr>
            </w:pPr>
            <w:proofErr w:type="spellStart"/>
            <w:r w:rsidRPr="00D81A97">
              <w:rPr>
                <w:b/>
                <w:bCs/>
                <w:lang w:val="en-US"/>
              </w:rPr>
              <w:t>Criterio</w:t>
            </w:r>
            <w:proofErr w:type="spellEnd"/>
          </w:p>
        </w:tc>
        <w:tc>
          <w:tcPr>
            <w:tcW w:w="802" w:type="pct"/>
            <w:tcBorders>
              <w:top w:val="single" w:sz="4" w:space="0" w:color="auto"/>
              <w:left w:val="single" w:sz="4" w:space="0" w:color="auto"/>
              <w:bottom w:val="single" w:sz="4" w:space="0" w:color="auto"/>
              <w:right w:val="single" w:sz="4" w:space="0" w:color="auto"/>
            </w:tcBorders>
            <w:shd w:val="clear" w:color="auto" w:fill="DDDECE"/>
            <w:vAlign w:val="center"/>
            <w:hideMark/>
          </w:tcPr>
          <w:p w14:paraId="755E663E" w14:textId="77777777" w:rsidR="00D81A97" w:rsidRPr="00D81A97" w:rsidRDefault="00D81A97" w:rsidP="00D81A97">
            <w:pPr>
              <w:rPr>
                <w:lang w:val="en-US"/>
              </w:rPr>
            </w:pPr>
            <w:proofErr w:type="spellStart"/>
            <w:r w:rsidRPr="00D81A97">
              <w:rPr>
                <w:b/>
                <w:bCs/>
                <w:lang w:val="en-US"/>
              </w:rPr>
              <w:t>GitBook</w:t>
            </w:r>
            <w:proofErr w:type="spellEnd"/>
          </w:p>
        </w:tc>
        <w:tc>
          <w:tcPr>
            <w:tcW w:w="870" w:type="pct"/>
            <w:tcBorders>
              <w:top w:val="single" w:sz="4" w:space="0" w:color="auto"/>
              <w:left w:val="single" w:sz="4" w:space="0" w:color="auto"/>
              <w:bottom w:val="single" w:sz="4" w:space="0" w:color="auto"/>
              <w:right w:val="single" w:sz="4" w:space="0" w:color="auto"/>
            </w:tcBorders>
            <w:shd w:val="clear" w:color="auto" w:fill="DDDECE"/>
            <w:vAlign w:val="center"/>
            <w:hideMark/>
          </w:tcPr>
          <w:p w14:paraId="41854E89" w14:textId="77777777" w:rsidR="00D81A97" w:rsidRPr="00D81A97" w:rsidRDefault="00D81A97" w:rsidP="00D81A97">
            <w:pPr>
              <w:rPr>
                <w:lang w:val="en-US"/>
              </w:rPr>
            </w:pPr>
            <w:r w:rsidRPr="00D81A97">
              <w:rPr>
                <w:b/>
                <w:bCs/>
                <w:lang w:val="en-US"/>
              </w:rPr>
              <w:t>Confluence</w:t>
            </w:r>
          </w:p>
        </w:tc>
        <w:tc>
          <w:tcPr>
            <w:tcW w:w="968" w:type="pct"/>
            <w:tcBorders>
              <w:top w:val="single" w:sz="4" w:space="0" w:color="auto"/>
              <w:left w:val="single" w:sz="4" w:space="0" w:color="auto"/>
              <w:bottom w:val="single" w:sz="4" w:space="0" w:color="auto"/>
              <w:right w:val="single" w:sz="4" w:space="0" w:color="auto"/>
            </w:tcBorders>
            <w:shd w:val="clear" w:color="auto" w:fill="DDDECE"/>
            <w:vAlign w:val="center"/>
            <w:hideMark/>
          </w:tcPr>
          <w:p w14:paraId="3222BAE8" w14:textId="77777777" w:rsidR="00D81A97" w:rsidRPr="00D81A97" w:rsidRDefault="00D81A97" w:rsidP="00D81A97">
            <w:pPr>
              <w:rPr>
                <w:lang w:val="en-US"/>
              </w:rPr>
            </w:pPr>
            <w:proofErr w:type="spellStart"/>
            <w:r w:rsidRPr="00D81A97">
              <w:rPr>
                <w:b/>
                <w:bCs/>
                <w:lang w:val="en-US"/>
              </w:rPr>
              <w:t>MkDocs</w:t>
            </w:r>
            <w:proofErr w:type="spellEnd"/>
            <w:r w:rsidRPr="00D81A97">
              <w:rPr>
                <w:b/>
                <w:bCs/>
                <w:lang w:val="en-US"/>
              </w:rPr>
              <w:t xml:space="preserve"> + GitHub Pages</w:t>
            </w:r>
          </w:p>
        </w:tc>
        <w:tc>
          <w:tcPr>
            <w:tcW w:w="961" w:type="pct"/>
            <w:tcBorders>
              <w:top w:val="single" w:sz="4" w:space="0" w:color="auto"/>
              <w:left w:val="single" w:sz="4" w:space="0" w:color="auto"/>
              <w:bottom w:val="single" w:sz="4" w:space="0" w:color="auto"/>
              <w:right w:val="single" w:sz="4" w:space="0" w:color="auto"/>
            </w:tcBorders>
            <w:shd w:val="clear" w:color="auto" w:fill="DDDECE"/>
            <w:vAlign w:val="center"/>
            <w:hideMark/>
          </w:tcPr>
          <w:p w14:paraId="796927A6" w14:textId="77777777" w:rsidR="00D81A97" w:rsidRPr="00D81A97" w:rsidRDefault="00D81A97" w:rsidP="00D81A97">
            <w:pPr>
              <w:rPr>
                <w:lang w:val="en-US"/>
              </w:rPr>
            </w:pPr>
            <w:r w:rsidRPr="00D81A97">
              <w:rPr>
                <w:b/>
                <w:bCs/>
                <w:lang w:val="en-US"/>
              </w:rPr>
              <w:t>Notion</w:t>
            </w:r>
          </w:p>
        </w:tc>
        <w:tc>
          <w:tcPr>
            <w:tcW w:w="986" w:type="pct"/>
            <w:tcBorders>
              <w:top w:val="single" w:sz="4" w:space="0" w:color="auto"/>
              <w:left w:val="single" w:sz="4" w:space="0" w:color="auto"/>
              <w:bottom w:val="single" w:sz="4" w:space="0" w:color="auto"/>
              <w:right w:val="single" w:sz="4" w:space="0" w:color="auto"/>
            </w:tcBorders>
            <w:shd w:val="clear" w:color="auto" w:fill="DDDECE"/>
            <w:vAlign w:val="center"/>
            <w:hideMark/>
          </w:tcPr>
          <w:p w14:paraId="5223158C" w14:textId="77777777" w:rsidR="00D81A97" w:rsidRPr="00D81A97" w:rsidRDefault="00D81A97" w:rsidP="00D81A97">
            <w:pPr>
              <w:rPr>
                <w:lang w:val="en-US"/>
              </w:rPr>
            </w:pPr>
            <w:r w:rsidRPr="00D81A97">
              <w:rPr>
                <w:b/>
                <w:bCs/>
                <w:lang w:val="en-US"/>
              </w:rPr>
              <w:t>Swagger / OpenAPI</w:t>
            </w:r>
          </w:p>
        </w:tc>
      </w:tr>
      <w:tr w:rsidR="00D81A97" w:rsidRPr="007934AC" w14:paraId="71ACA716" w14:textId="77777777" w:rsidTr="006C410D">
        <w:trPr>
          <w:trHeight w:val="300"/>
        </w:trPr>
        <w:tc>
          <w:tcPr>
            <w:tcW w:w="412" w:type="pct"/>
            <w:tcBorders>
              <w:top w:val="single" w:sz="4" w:space="0" w:color="auto"/>
              <w:left w:val="single" w:sz="4" w:space="0" w:color="auto"/>
              <w:bottom w:val="single" w:sz="4" w:space="0" w:color="auto"/>
              <w:right w:val="single" w:sz="4" w:space="0" w:color="auto"/>
            </w:tcBorders>
            <w:vAlign w:val="center"/>
            <w:hideMark/>
          </w:tcPr>
          <w:p w14:paraId="0BB3DD2B" w14:textId="77777777" w:rsidR="00D81A97" w:rsidRPr="00D81A97" w:rsidRDefault="00D81A97" w:rsidP="00D81A97">
            <w:pPr>
              <w:rPr>
                <w:b/>
                <w:bCs/>
                <w:lang w:val="en-US"/>
              </w:rPr>
            </w:pPr>
            <w:proofErr w:type="spellStart"/>
            <w:r w:rsidRPr="00D81A97">
              <w:rPr>
                <w:b/>
                <w:bCs/>
                <w:lang w:val="en-US"/>
              </w:rPr>
              <w:t>Facilidad</w:t>
            </w:r>
            <w:proofErr w:type="spellEnd"/>
            <w:r w:rsidRPr="00D81A97">
              <w:rPr>
                <w:b/>
                <w:bCs/>
                <w:lang w:val="en-US"/>
              </w:rPr>
              <w:t xml:space="preserve"> de Uso</w:t>
            </w:r>
          </w:p>
        </w:tc>
        <w:tc>
          <w:tcPr>
            <w:tcW w:w="802" w:type="pct"/>
            <w:tcBorders>
              <w:top w:val="single" w:sz="4" w:space="0" w:color="auto"/>
              <w:left w:val="single" w:sz="4" w:space="0" w:color="auto"/>
              <w:bottom w:val="single" w:sz="4" w:space="0" w:color="auto"/>
              <w:right w:val="single" w:sz="4" w:space="0" w:color="auto"/>
            </w:tcBorders>
            <w:vAlign w:val="center"/>
            <w:hideMark/>
          </w:tcPr>
          <w:p w14:paraId="0E386A34" w14:textId="77777777" w:rsidR="00D81A97" w:rsidRPr="00D81A97" w:rsidRDefault="00D81A97" w:rsidP="006C410D">
            <w:pPr>
              <w:jc w:val="both"/>
              <w:rPr>
                <w:lang w:val="es-PA"/>
              </w:rPr>
            </w:pPr>
            <w:r w:rsidRPr="00D81A97">
              <w:rPr>
                <w:lang w:val="es-PA"/>
              </w:rPr>
              <w:t>Muy intuitivo, ideal para principiantes.</w:t>
            </w:r>
          </w:p>
        </w:tc>
        <w:tc>
          <w:tcPr>
            <w:tcW w:w="870" w:type="pct"/>
            <w:tcBorders>
              <w:top w:val="single" w:sz="4" w:space="0" w:color="auto"/>
              <w:left w:val="single" w:sz="4" w:space="0" w:color="auto"/>
              <w:bottom w:val="single" w:sz="4" w:space="0" w:color="auto"/>
              <w:right w:val="single" w:sz="4" w:space="0" w:color="auto"/>
            </w:tcBorders>
            <w:vAlign w:val="center"/>
            <w:hideMark/>
          </w:tcPr>
          <w:p w14:paraId="254F0D7B" w14:textId="77777777" w:rsidR="00D81A97" w:rsidRPr="00D81A97" w:rsidRDefault="00D81A97" w:rsidP="006C410D">
            <w:pPr>
              <w:jc w:val="both"/>
              <w:rPr>
                <w:lang w:val="es-PA"/>
              </w:rPr>
            </w:pPr>
            <w:r w:rsidRPr="00D81A97">
              <w:rPr>
                <w:lang w:val="es-PA"/>
              </w:rPr>
              <w:t>Requiere familiarización con su estructura.</w:t>
            </w:r>
          </w:p>
        </w:tc>
        <w:tc>
          <w:tcPr>
            <w:tcW w:w="968" w:type="pct"/>
            <w:tcBorders>
              <w:top w:val="single" w:sz="4" w:space="0" w:color="auto"/>
              <w:left w:val="single" w:sz="4" w:space="0" w:color="auto"/>
              <w:bottom w:val="single" w:sz="4" w:space="0" w:color="auto"/>
              <w:right w:val="single" w:sz="4" w:space="0" w:color="auto"/>
            </w:tcBorders>
            <w:vAlign w:val="center"/>
            <w:hideMark/>
          </w:tcPr>
          <w:p w14:paraId="64C4F130" w14:textId="77777777" w:rsidR="00D81A97" w:rsidRPr="00D81A97" w:rsidRDefault="00D81A97" w:rsidP="006C410D">
            <w:pPr>
              <w:jc w:val="both"/>
              <w:rPr>
                <w:lang w:val="es-PA"/>
              </w:rPr>
            </w:pPr>
            <w:proofErr w:type="spellStart"/>
            <w:r w:rsidRPr="00D81A97">
              <w:rPr>
                <w:lang w:val="es-PA"/>
              </w:rPr>
              <w:t>Markdown</w:t>
            </w:r>
            <w:proofErr w:type="spellEnd"/>
            <w:r w:rsidRPr="00D81A97">
              <w:rPr>
                <w:lang w:val="es-PA"/>
              </w:rPr>
              <w:t xml:space="preserve"> sencillo, pero requiere conocimientos técnicos y manejo de Git.</w:t>
            </w:r>
          </w:p>
        </w:tc>
        <w:tc>
          <w:tcPr>
            <w:tcW w:w="961" w:type="pct"/>
            <w:tcBorders>
              <w:top w:val="single" w:sz="4" w:space="0" w:color="auto"/>
              <w:left w:val="single" w:sz="4" w:space="0" w:color="auto"/>
              <w:bottom w:val="single" w:sz="4" w:space="0" w:color="auto"/>
              <w:right w:val="single" w:sz="4" w:space="0" w:color="auto"/>
            </w:tcBorders>
            <w:vAlign w:val="center"/>
            <w:hideMark/>
          </w:tcPr>
          <w:p w14:paraId="72659F8B" w14:textId="77777777" w:rsidR="00D81A97" w:rsidRPr="00D81A97" w:rsidRDefault="00D81A97" w:rsidP="006C410D">
            <w:pPr>
              <w:jc w:val="both"/>
              <w:rPr>
                <w:lang w:val="es-PA"/>
              </w:rPr>
            </w:pPr>
            <w:r w:rsidRPr="00D81A97">
              <w:rPr>
                <w:lang w:val="es-PA"/>
              </w:rPr>
              <w:t>Extremadamente fácil e intuitivo para cualquier usuario.</w:t>
            </w:r>
          </w:p>
        </w:tc>
        <w:tc>
          <w:tcPr>
            <w:tcW w:w="986" w:type="pct"/>
            <w:tcBorders>
              <w:top w:val="single" w:sz="4" w:space="0" w:color="auto"/>
              <w:left w:val="single" w:sz="4" w:space="0" w:color="auto"/>
              <w:bottom w:val="single" w:sz="4" w:space="0" w:color="auto"/>
              <w:right w:val="single" w:sz="4" w:space="0" w:color="auto"/>
            </w:tcBorders>
            <w:vAlign w:val="center"/>
            <w:hideMark/>
          </w:tcPr>
          <w:p w14:paraId="3FA680EC" w14:textId="77777777" w:rsidR="00D81A97" w:rsidRPr="00D81A97" w:rsidRDefault="00D81A97" w:rsidP="006C410D">
            <w:pPr>
              <w:jc w:val="both"/>
              <w:rPr>
                <w:lang w:val="es-PA"/>
              </w:rPr>
            </w:pPr>
            <w:r w:rsidRPr="00D81A97">
              <w:rPr>
                <w:lang w:val="es-PA"/>
              </w:rPr>
              <w:t xml:space="preserve">Técnica; requiere conocimientos sobre </w:t>
            </w:r>
            <w:proofErr w:type="spellStart"/>
            <w:r w:rsidRPr="00D81A97">
              <w:rPr>
                <w:lang w:val="es-PA"/>
              </w:rPr>
              <w:t>APIs</w:t>
            </w:r>
            <w:proofErr w:type="spellEnd"/>
            <w:r w:rsidRPr="00D81A97">
              <w:rPr>
                <w:lang w:val="es-PA"/>
              </w:rPr>
              <w:t xml:space="preserve"> y definición de </w:t>
            </w:r>
            <w:proofErr w:type="spellStart"/>
            <w:r w:rsidRPr="00D81A97">
              <w:rPr>
                <w:lang w:val="es-PA"/>
              </w:rPr>
              <w:t>endpoints</w:t>
            </w:r>
            <w:proofErr w:type="spellEnd"/>
            <w:r w:rsidRPr="00D81A97">
              <w:rPr>
                <w:lang w:val="es-PA"/>
              </w:rPr>
              <w:t>.</w:t>
            </w:r>
          </w:p>
        </w:tc>
      </w:tr>
      <w:tr w:rsidR="00D81A97" w:rsidRPr="007934AC" w14:paraId="5D958431" w14:textId="77777777" w:rsidTr="006C410D">
        <w:trPr>
          <w:trHeight w:val="300"/>
        </w:trPr>
        <w:tc>
          <w:tcPr>
            <w:tcW w:w="412" w:type="pct"/>
            <w:tcBorders>
              <w:top w:val="single" w:sz="4" w:space="0" w:color="auto"/>
              <w:left w:val="single" w:sz="4" w:space="0" w:color="auto"/>
              <w:bottom w:val="single" w:sz="4" w:space="0" w:color="auto"/>
              <w:right w:val="single" w:sz="4" w:space="0" w:color="auto"/>
            </w:tcBorders>
            <w:vAlign w:val="center"/>
            <w:hideMark/>
          </w:tcPr>
          <w:p w14:paraId="0792F088" w14:textId="77777777" w:rsidR="00D81A97" w:rsidRPr="00D81A97" w:rsidRDefault="00D81A97" w:rsidP="00D81A97">
            <w:pPr>
              <w:rPr>
                <w:b/>
                <w:bCs/>
              </w:rPr>
            </w:pPr>
            <w:proofErr w:type="spellStart"/>
            <w:r w:rsidRPr="00D81A97">
              <w:rPr>
                <w:b/>
                <w:bCs/>
                <w:lang w:val="en-US"/>
              </w:rPr>
              <w:t>Colaboración</w:t>
            </w:r>
            <w:proofErr w:type="spellEnd"/>
          </w:p>
        </w:tc>
        <w:tc>
          <w:tcPr>
            <w:tcW w:w="802" w:type="pct"/>
            <w:tcBorders>
              <w:top w:val="single" w:sz="4" w:space="0" w:color="auto"/>
              <w:left w:val="single" w:sz="4" w:space="0" w:color="auto"/>
              <w:bottom w:val="single" w:sz="4" w:space="0" w:color="auto"/>
              <w:right w:val="single" w:sz="4" w:space="0" w:color="auto"/>
            </w:tcBorders>
            <w:vAlign w:val="center"/>
            <w:hideMark/>
          </w:tcPr>
          <w:p w14:paraId="2B22367F" w14:textId="77777777" w:rsidR="00D81A97" w:rsidRPr="00D81A97" w:rsidRDefault="00D81A97" w:rsidP="006C410D">
            <w:pPr>
              <w:jc w:val="both"/>
              <w:rPr>
                <w:lang w:val="es-PA"/>
              </w:rPr>
            </w:pPr>
            <w:r w:rsidRPr="00D81A97">
              <w:rPr>
                <w:lang w:val="es-PA"/>
              </w:rPr>
              <w:t>Permite colaboración básica; limitada en el plan gratuito.</w:t>
            </w:r>
          </w:p>
        </w:tc>
        <w:tc>
          <w:tcPr>
            <w:tcW w:w="870" w:type="pct"/>
            <w:tcBorders>
              <w:top w:val="single" w:sz="4" w:space="0" w:color="auto"/>
              <w:left w:val="single" w:sz="4" w:space="0" w:color="auto"/>
              <w:bottom w:val="single" w:sz="4" w:space="0" w:color="auto"/>
              <w:right w:val="single" w:sz="4" w:space="0" w:color="auto"/>
            </w:tcBorders>
            <w:vAlign w:val="center"/>
            <w:hideMark/>
          </w:tcPr>
          <w:p w14:paraId="5A917C9A" w14:textId="77777777" w:rsidR="00D81A97" w:rsidRPr="00D81A97" w:rsidRDefault="00D81A97" w:rsidP="006C410D">
            <w:pPr>
              <w:jc w:val="both"/>
              <w:rPr>
                <w:lang w:val="es-PA"/>
              </w:rPr>
            </w:pPr>
            <w:r w:rsidRPr="00D81A97">
              <w:rPr>
                <w:lang w:val="es-PA"/>
              </w:rPr>
              <w:t>Alta colaboración con control de versiones y permisos.</w:t>
            </w:r>
          </w:p>
        </w:tc>
        <w:tc>
          <w:tcPr>
            <w:tcW w:w="968" w:type="pct"/>
            <w:tcBorders>
              <w:top w:val="single" w:sz="4" w:space="0" w:color="auto"/>
              <w:left w:val="single" w:sz="4" w:space="0" w:color="auto"/>
              <w:bottom w:val="single" w:sz="4" w:space="0" w:color="auto"/>
              <w:right w:val="single" w:sz="4" w:space="0" w:color="auto"/>
            </w:tcBorders>
            <w:vAlign w:val="center"/>
            <w:hideMark/>
          </w:tcPr>
          <w:p w14:paraId="1A661150" w14:textId="77777777" w:rsidR="00D81A97" w:rsidRPr="00D81A97" w:rsidRDefault="00D81A97" w:rsidP="006C410D">
            <w:pPr>
              <w:jc w:val="both"/>
              <w:rPr>
                <w:lang w:val="es-PA"/>
              </w:rPr>
            </w:pPr>
            <w:r w:rsidRPr="00D81A97">
              <w:rPr>
                <w:lang w:val="es-PA"/>
              </w:rPr>
              <w:t>Permite colaboración a través de repositorios Git, no en tiempo real.</w:t>
            </w:r>
          </w:p>
        </w:tc>
        <w:tc>
          <w:tcPr>
            <w:tcW w:w="961" w:type="pct"/>
            <w:tcBorders>
              <w:top w:val="single" w:sz="4" w:space="0" w:color="auto"/>
              <w:left w:val="single" w:sz="4" w:space="0" w:color="auto"/>
              <w:bottom w:val="single" w:sz="4" w:space="0" w:color="auto"/>
              <w:right w:val="single" w:sz="4" w:space="0" w:color="auto"/>
            </w:tcBorders>
            <w:vAlign w:val="center"/>
            <w:hideMark/>
          </w:tcPr>
          <w:p w14:paraId="58B2FD15" w14:textId="77777777" w:rsidR="00D81A97" w:rsidRPr="00D81A97" w:rsidRDefault="00D81A97" w:rsidP="006C410D">
            <w:pPr>
              <w:jc w:val="both"/>
              <w:rPr>
                <w:lang w:val="es-PA"/>
              </w:rPr>
            </w:pPr>
            <w:r w:rsidRPr="00D81A97">
              <w:rPr>
                <w:lang w:val="es-PA"/>
              </w:rPr>
              <w:t>Excelente colaboración en tiempo real con comentarios y menciones.</w:t>
            </w:r>
          </w:p>
        </w:tc>
        <w:tc>
          <w:tcPr>
            <w:tcW w:w="986" w:type="pct"/>
            <w:tcBorders>
              <w:top w:val="single" w:sz="4" w:space="0" w:color="auto"/>
              <w:left w:val="single" w:sz="4" w:space="0" w:color="auto"/>
              <w:bottom w:val="single" w:sz="4" w:space="0" w:color="auto"/>
              <w:right w:val="single" w:sz="4" w:space="0" w:color="auto"/>
            </w:tcBorders>
            <w:vAlign w:val="center"/>
            <w:hideMark/>
          </w:tcPr>
          <w:p w14:paraId="65A3F25B" w14:textId="77777777" w:rsidR="00D81A97" w:rsidRPr="00D81A97" w:rsidRDefault="00D81A97" w:rsidP="006C410D">
            <w:pPr>
              <w:jc w:val="both"/>
              <w:rPr>
                <w:lang w:val="es-PA"/>
              </w:rPr>
            </w:pPr>
            <w:r w:rsidRPr="00D81A97">
              <w:rPr>
                <w:lang w:val="es-PA"/>
              </w:rPr>
              <w:t>Puede compartirse, pero no permite colaboración simultánea en la edición.</w:t>
            </w:r>
          </w:p>
        </w:tc>
      </w:tr>
      <w:tr w:rsidR="00D81A97" w:rsidRPr="007934AC" w14:paraId="0FE3B536" w14:textId="77777777" w:rsidTr="006C410D">
        <w:trPr>
          <w:trHeight w:val="300"/>
        </w:trPr>
        <w:tc>
          <w:tcPr>
            <w:tcW w:w="412" w:type="pct"/>
            <w:tcBorders>
              <w:top w:val="single" w:sz="4" w:space="0" w:color="auto"/>
              <w:left w:val="single" w:sz="4" w:space="0" w:color="auto"/>
              <w:bottom w:val="single" w:sz="4" w:space="0" w:color="auto"/>
              <w:right w:val="single" w:sz="4" w:space="0" w:color="auto"/>
            </w:tcBorders>
            <w:vAlign w:val="center"/>
            <w:hideMark/>
          </w:tcPr>
          <w:p w14:paraId="4BFD44A9" w14:textId="77777777" w:rsidR="00D81A97" w:rsidRPr="00D81A97" w:rsidRDefault="00D81A97" w:rsidP="00D81A97">
            <w:pPr>
              <w:rPr>
                <w:b/>
                <w:bCs/>
              </w:rPr>
            </w:pPr>
            <w:proofErr w:type="spellStart"/>
            <w:r w:rsidRPr="00D81A97">
              <w:rPr>
                <w:b/>
                <w:bCs/>
                <w:lang w:val="en-US"/>
              </w:rPr>
              <w:t>Integración</w:t>
            </w:r>
            <w:proofErr w:type="spellEnd"/>
          </w:p>
        </w:tc>
        <w:tc>
          <w:tcPr>
            <w:tcW w:w="802" w:type="pct"/>
            <w:tcBorders>
              <w:top w:val="single" w:sz="4" w:space="0" w:color="auto"/>
              <w:left w:val="single" w:sz="4" w:space="0" w:color="auto"/>
              <w:bottom w:val="single" w:sz="4" w:space="0" w:color="auto"/>
              <w:right w:val="single" w:sz="4" w:space="0" w:color="auto"/>
            </w:tcBorders>
            <w:vAlign w:val="center"/>
            <w:hideMark/>
          </w:tcPr>
          <w:p w14:paraId="4E3FE0B5" w14:textId="77777777" w:rsidR="00D81A97" w:rsidRPr="00D81A97" w:rsidRDefault="00D81A97" w:rsidP="006C410D">
            <w:pPr>
              <w:jc w:val="both"/>
              <w:rPr>
                <w:lang w:val="es-PA"/>
              </w:rPr>
            </w:pPr>
            <w:r w:rsidRPr="00D81A97">
              <w:rPr>
                <w:lang w:val="es-PA"/>
              </w:rPr>
              <w:t xml:space="preserve">Se conecta fácilmente con plataformas como Google Drive o </w:t>
            </w:r>
            <w:proofErr w:type="spellStart"/>
            <w:r w:rsidRPr="00D81A97">
              <w:rPr>
                <w:lang w:val="es-PA"/>
              </w:rPr>
              <w:t>Slack</w:t>
            </w:r>
            <w:proofErr w:type="spellEnd"/>
            <w:r w:rsidRPr="00D81A97">
              <w:rPr>
                <w:lang w:val="es-PA"/>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039C6D61" w14:textId="77777777" w:rsidR="00D81A97" w:rsidRPr="00D81A97" w:rsidRDefault="00D81A97" w:rsidP="006C410D">
            <w:pPr>
              <w:jc w:val="both"/>
              <w:rPr>
                <w:lang w:val="es-PA"/>
              </w:rPr>
            </w:pPr>
            <w:r w:rsidRPr="00D81A97">
              <w:rPr>
                <w:lang w:val="es-PA"/>
              </w:rPr>
              <w:t xml:space="preserve">Se integra con herramientas del ecosistema </w:t>
            </w:r>
            <w:proofErr w:type="spellStart"/>
            <w:r w:rsidRPr="00D81A97">
              <w:rPr>
                <w:lang w:val="es-PA"/>
              </w:rPr>
              <w:t>Atlassian</w:t>
            </w:r>
            <w:proofErr w:type="spellEnd"/>
            <w:r w:rsidRPr="00D81A97">
              <w:rPr>
                <w:lang w:val="es-PA"/>
              </w:rPr>
              <w:t>.</w:t>
            </w:r>
          </w:p>
        </w:tc>
        <w:tc>
          <w:tcPr>
            <w:tcW w:w="968" w:type="pct"/>
            <w:tcBorders>
              <w:top w:val="single" w:sz="4" w:space="0" w:color="auto"/>
              <w:left w:val="single" w:sz="4" w:space="0" w:color="auto"/>
              <w:bottom w:val="single" w:sz="4" w:space="0" w:color="auto"/>
              <w:right w:val="single" w:sz="4" w:space="0" w:color="auto"/>
            </w:tcBorders>
            <w:vAlign w:val="center"/>
            <w:hideMark/>
          </w:tcPr>
          <w:p w14:paraId="231CCBC0" w14:textId="77777777" w:rsidR="00D81A97" w:rsidRPr="00D81A97" w:rsidRDefault="00D81A97" w:rsidP="006C410D">
            <w:pPr>
              <w:jc w:val="both"/>
              <w:rPr>
                <w:lang w:val="es-PA"/>
              </w:rPr>
            </w:pPr>
            <w:r w:rsidRPr="00D81A97">
              <w:rPr>
                <w:lang w:val="es-PA"/>
              </w:rPr>
              <w:t>Alta integración con GitHub, CI/CD y despliegue automático (GitHub Pages).</w:t>
            </w:r>
          </w:p>
        </w:tc>
        <w:tc>
          <w:tcPr>
            <w:tcW w:w="961" w:type="pct"/>
            <w:tcBorders>
              <w:top w:val="single" w:sz="4" w:space="0" w:color="auto"/>
              <w:left w:val="single" w:sz="4" w:space="0" w:color="auto"/>
              <w:bottom w:val="single" w:sz="4" w:space="0" w:color="auto"/>
              <w:right w:val="single" w:sz="4" w:space="0" w:color="auto"/>
            </w:tcBorders>
            <w:vAlign w:val="center"/>
            <w:hideMark/>
          </w:tcPr>
          <w:p w14:paraId="22C1505B" w14:textId="77777777" w:rsidR="00D81A97" w:rsidRPr="00D81A97" w:rsidRDefault="00D81A97" w:rsidP="006C410D">
            <w:pPr>
              <w:jc w:val="both"/>
              <w:rPr>
                <w:lang w:val="es-PA"/>
              </w:rPr>
            </w:pPr>
            <w:r w:rsidRPr="00D81A97">
              <w:rPr>
                <w:lang w:val="es-PA"/>
              </w:rPr>
              <w:t>Integración limitada con herramientas técnicas o pipelines de desarrollo.</w:t>
            </w:r>
          </w:p>
        </w:tc>
        <w:tc>
          <w:tcPr>
            <w:tcW w:w="986" w:type="pct"/>
            <w:tcBorders>
              <w:top w:val="single" w:sz="4" w:space="0" w:color="auto"/>
              <w:left w:val="single" w:sz="4" w:space="0" w:color="auto"/>
              <w:bottom w:val="single" w:sz="4" w:space="0" w:color="auto"/>
              <w:right w:val="single" w:sz="4" w:space="0" w:color="auto"/>
            </w:tcBorders>
            <w:vAlign w:val="center"/>
            <w:hideMark/>
          </w:tcPr>
          <w:p w14:paraId="6D347119" w14:textId="77777777" w:rsidR="00D81A97" w:rsidRPr="00D81A97" w:rsidRDefault="00D81A97" w:rsidP="006C410D">
            <w:pPr>
              <w:jc w:val="both"/>
              <w:rPr>
                <w:lang w:val="es-PA"/>
              </w:rPr>
            </w:pPr>
            <w:r w:rsidRPr="00D81A97">
              <w:rPr>
                <w:lang w:val="es-PA"/>
              </w:rPr>
              <w:t xml:space="preserve">Se integra con herramientas de desarrollo, </w:t>
            </w:r>
            <w:proofErr w:type="spellStart"/>
            <w:r w:rsidRPr="00D81A97">
              <w:rPr>
                <w:lang w:val="es-PA"/>
              </w:rPr>
              <w:t>APIs</w:t>
            </w:r>
            <w:proofErr w:type="spellEnd"/>
            <w:r w:rsidRPr="00D81A97">
              <w:rPr>
                <w:lang w:val="es-PA"/>
              </w:rPr>
              <w:t xml:space="preserve">, pruebas automatizadas y </w:t>
            </w:r>
            <w:proofErr w:type="spellStart"/>
            <w:r w:rsidRPr="00D81A97">
              <w:rPr>
                <w:lang w:val="es-PA"/>
              </w:rPr>
              <w:t>Swagger</w:t>
            </w:r>
            <w:proofErr w:type="spellEnd"/>
            <w:r w:rsidRPr="00D81A97">
              <w:rPr>
                <w:lang w:val="es-PA"/>
              </w:rPr>
              <w:t xml:space="preserve"> UI.</w:t>
            </w:r>
          </w:p>
        </w:tc>
      </w:tr>
      <w:tr w:rsidR="00D81A97" w:rsidRPr="007934AC" w14:paraId="75632A3B" w14:textId="77777777" w:rsidTr="006C410D">
        <w:trPr>
          <w:trHeight w:val="300"/>
        </w:trPr>
        <w:tc>
          <w:tcPr>
            <w:tcW w:w="412" w:type="pct"/>
            <w:tcBorders>
              <w:top w:val="single" w:sz="4" w:space="0" w:color="auto"/>
              <w:left w:val="single" w:sz="4" w:space="0" w:color="auto"/>
              <w:bottom w:val="single" w:sz="4" w:space="0" w:color="auto"/>
              <w:right w:val="single" w:sz="4" w:space="0" w:color="auto"/>
            </w:tcBorders>
            <w:vAlign w:val="center"/>
            <w:hideMark/>
          </w:tcPr>
          <w:p w14:paraId="2DAB861A" w14:textId="77777777" w:rsidR="00D81A97" w:rsidRPr="00D81A97" w:rsidRDefault="00D81A97" w:rsidP="00D81A97">
            <w:pPr>
              <w:rPr>
                <w:b/>
                <w:bCs/>
              </w:rPr>
            </w:pPr>
            <w:proofErr w:type="spellStart"/>
            <w:r w:rsidRPr="00D81A97">
              <w:rPr>
                <w:b/>
                <w:bCs/>
                <w:lang w:val="en-US"/>
              </w:rPr>
              <w:t>Trazabilidad</w:t>
            </w:r>
            <w:proofErr w:type="spellEnd"/>
          </w:p>
        </w:tc>
        <w:tc>
          <w:tcPr>
            <w:tcW w:w="802" w:type="pct"/>
            <w:tcBorders>
              <w:top w:val="single" w:sz="4" w:space="0" w:color="auto"/>
              <w:left w:val="single" w:sz="4" w:space="0" w:color="auto"/>
              <w:bottom w:val="single" w:sz="4" w:space="0" w:color="auto"/>
              <w:right w:val="single" w:sz="4" w:space="0" w:color="auto"/>
            </w:tcBorders>
            <w:vAlign w:val="center"/>
            <w:hideMark/>
          </w:tcPr>
          <w:p w14:paraId="284450BD" w14:textId="77777777" w:rsidR="00D81A97" w:rsidRPr="00D81A97" w:rsidRDefault="00D81A97" w:rsidP="006C410D">
            <w:pPr>
              <w:jc w:val="both"/>
              <w:rPr>
                <w:lang w:val="es-PA"/>
              </w:rPr>
            </w:pPr>
            <w:r w:rsidRPr="00D81A97">
              <w:rPr>
                <w:lang w:val="es-PA"/>
              </w:rPr>
              <w:t>Proporciona trazabilidad básica de cambios.</w:t>
            </w:r>
          </w:p>
        </w:tc>
        <w:tc>
          <w:tcPr>
            <w:tcW w:w="870" w:type="pct"/>
            <w:tcBorders>
              <w:top w:val="single" w:sz="4" w:space="0" w:color="auto"/>
              <w:left w:val="single" w:sz="4" w:space="0" w:color="auto"/>
              <w:bottom w:val="single" w:sz="4" w:space="0" w:color="auto"/>
              <w:right w:val="single" w:sz="4" w:space="0" w:color="auto"/>
            </w:tcBorders>
            <w:vAlign w:val="center"/>
            <w:hideMark/>
          </w:tcPr>
          <w:p w14:paraId="5FDA2C77" w14:textId="77777777" w:rsidR="00D81A97" w:rsidRPr="00D81A97" w:rsidRDefault="00D81A97" w:rsidP="006C410D">
            <w:pPr>
              <w:jc w:val="both"/>
              <w:rPr>
                <w:lang w:val="es-PA"/>
              </w:rPr>
            </w:pPr>
            <w:r w:rsidRPr="00D81A97">
              <w:rPr>
                <w:lang w:val="es-PA"/>
              </w:rPr>
              <w:t>Buena trazabilidad si se configura correctamente.</w:t>
            </w:r>
          </w:p>
        </w:tc>
        <w:tc>
          <w:tcPr>
            <w:tcW w:w="968" w:type="pct"/>
            <w:tcBorders>
              <w:top w:val="single" w:sz="4" w:space="0" w:color="auto"/>
              <w:left w:val="single" w:sz="4" w:space="0" w:color="auto"/>
              <w:bottom w:val="single" w:sz="4" w:space="0" w:color="auto"/>
              <w:right w:val="single" w:sz="4" w:space="0" w:color="auto"/>
            </w:tcBorders>
            <w:vAlign w:val="center"/>
            <w:hideMark/>
          </w:tcPr>
          <w:p w14:paraId="4FE8A7D9" w14:textId="77777777" w:rsidR="00D81A97" w:rsidRPr="00D81A97" w:rsidRDefault="00D81A97" w:rsidP="006C410D">
            <w:pPr>
              <w:jc w:val="both"/>
              <w:rPr>
                <w:lang w:val="es-PA"/>
              </w:rPr>
            </w:pPr>
            <w:r w:rsidRPr="00D81A97">
              <w:rPr>
                <w:lang w:val="es-PA"/>
              </w:rPr>
              <w:t>Permite trazabilidad a través del control de versiones de Git.</w:t>
            </w:r>
          </w:p>
        </w:tc>
        <w:tc>
          <w:tcPr>
            <w:tcW w:w="961" w:type="pct"/>
            <w:tcBorders>
              <w:top w:val="single" w:sz="4" w:space="0" w:color="auto"/>
              <w:left w:val="single" w:sz="4" w:space="0" w:color="auto"/>
              <w:bottom w:val="single" w:sz="4" w:space="0" w:color="auto"/>
              <w:right w:val="single" w:sz="4" w:space="0" w:color="auto"/>
            </w:tcBorders>
            <w:vAlign w:val="center"/>
            <w:hideMark/>
          </w:tcPr>
          <w:p w14:paraId="2B7C08C6" w14:textId="77777777" w:rsidR="00D81A97" w:rsidRPr="00D81A97" w:rsidRDefault="00D81A97" w:rsidP="006C410D">
            <w:pPr>
              <w:jc w:val="both"/>
              <w:rPr>
                <w:lang w:val="es-PA"/>
              </w:rPr>
            </w:pPr>
            <w:r w:rsidRPr="00D81A97">
              <w:rPr>
                <w:lang w:val="es-PA"/>
              </w:rPr>
              <w:t>Escasa; no ofrece herramientas específicas de seguimiento técnico.</w:t>
            </w:r>
          </w:p>
        </w:tc>
        <w:tc>
          <w:tcPr>
            <w:tcW w:w="986" w:type="pct"/>
            <w:tcBorders>
              <w:top w:val="single" w:sz="4" w:space="0" w:color="auto"/>
              <w:left w:val="single" w:sz="4" w:space="0" w:color="auto"/>
              <w:bottom w:val="single" w:sz="4" w:space="0" w:color="auto"/>
              <w:right w:val="single" w:sz="4" w:space="0" w:color="auto"/>
            </w:tcBorders>
            <w:vAlign w:val="center"/>
            <w:hideMark/>
          </w:tcPr>
          <w:p w14:paraId="50695EB5" w14:textId="77777777" w:rsidR="00D81A97" w:rsidRPr="00D81A97" w:rsidRDefault="00D81A97" w:rsidP="006C410D">
            <w:pPr>
              <w:jc w:val="both"/>
              <w:rPr>
                <w:lang w:val="es-PA"/>
              </w:rPr>
            </w:pPr>
            <w:r w:rsidRPr="00D81A97">
              <w:rPr>
                <w:lang w:val="es-PA"/>
              </w:rPr>
              <w:t xml:space="preserve">Excelente trazabilidad técnica, especialmente para </w:t>
            </w:r>
            <w:proofErr w:type="spellStart"/>
            <w:r w:rsidRPr="00D81A97">
              <w:rPr>
                <w:lang w:val="es-PA"/>
              </w:rPr>
              <w:t>endpoints</w:t>
            </w:r>
            <w:proofErr w:type="spellEnd"/>
            <w:r w:rsidRPr="00D81A97">
              <w:rPr>
                <w:lang w:val="es-PA"/>
              </w:rPr>
              <w:t>, respuestas y versiones.</w:t>
            </w:r>
          </w:p>
        </w:tc>
      </w:tr>
      <w:tr w:rsidR="00D81A97" w:rsidRPr="007934AC" w14:paraId="5F246F53" w14:textId="77777777" w:rsidTr="006C410D">
        <w:trPr>
          <w:trHeight w:val="300"/>
        </w:trPr>
        <w:tc>
          <w:tcPr>
            <w:tcW w:w="412" w:type="pct"/>
            <w:tcBorders>
              <w:top w:val="single" w:sz="4" w:space="0" w:color="auto"/>
              <w:left w:val="single" w:sz="4" w:space="0" w:color="auto"/>
              <w:bottom w:val="single" w:sz="4" w:space="0" w:color="auto"/>
              <w:right w:val="single" w:sz="4" w:space="0" w:color="auto"/>
            </w:tcBorders>
            <w:vAlign w:val="center"/>
            <w:hideMark/>
          </w:tcPr>
          <w:p w14:paraId="78580986" w14:textId="77777777" w:rsidR="00D81A97" w:rsidRPr="00D81A97" w:rsidRDefault="00D81A97" w:rsidP="00D81A97">
            <w:pPr>
              <w:rPr>
                <w:b/>
                <w:bCs/>
              </w:rPr>
            </w:pPr>
            <w:r w:rsidRPr="00D81A97">
              <w:rPr>
                <w:b/>
                <w:bCs/>
                <w:lang w:val="en-US"/>
              </w:rPr>
              <w:lastRenderedPageBreak/>
              <w:t xml:space="preserve">Control de </w:t>
            </w:r>
            <w:proofErr w:type="spellStart"/>
            <w:r w:rsidRPr="00D81A97">
              <w:rPr>
                <w:b/>
                <w:bCs/>
                <w:lang w:val="en-US"/>
              </w:rPr>
              <w:t>Versiones</w:t>
            </w:r>
            <w:proofErr w:type="spellEnd"/>
          </w:p>
        </w:tc>
        <w:tc>
          <w:tcPr>
            <w:tcW w:w="802" w:type="pct"/>
            <w:tcBorders>
              <w:top w:val="single" w:sz="4" w:space="0" w:color="auto"/>
              <w:left w:val="single" w:sz="4" w:space="0" w:color="auto"/>
              <w:bottom w:val="single" w:sz="4" w:space="0" w:color="auto"/>
              <w:right w:val="single" w:sz="4" w:space="0" w:color="auto"/>
            </w:tcBorders>
            <w:vAlign w:val="center"/>
            <w:hideMark/>
          </w:tcPr>
          <w:p w14:paraId="64724FB1" w14:textId="77777777" w:rsidR="00D81A97" w:rsidRPr="00D81A97" w:rsidRDefault="00D81A97" w:rsidP="006C410D">
            <w:pPr>
              <w:jc w:val="both"/>
              <w:rPr>
                <w:lang w:val="es-PA"/>
              </w:rPr>
            </w:pPr>
            <w:r w:rsidRPr="00D81A97">
              <w:rPr>
                <w:lang w:val="es-PA"/>
              </w:rPr>
              <w:t>Historial básico de edición, útil para cambios simples.</w:t>
            </w:r>
          </w:p>
        </w:tc>
        <w:tc>
          <w:tcPr>
            <w:tcW w:w="870" w:type="pct"/>
            <w:tcBorders>
              <w:top w:val="single" w:sz="4" w:space="0" w:color="auto"/>
              <w:left w:val="single" w:sz="4" w:space="0" w:color="auto"/>
              <w:bottom w:val="single" w:sz="4" w:space="0" w:color="auto"/>
              <w:right w:val="single" w:sz="4" w:space="0" w:color="auto"/>
            </w:tcBorders>
            <w:vAlign w:val="center"/>
            <w:hideMark/>
          </w:tcPr>
          <w:p w14:paraId="10681671" w14:textId="77777777" w:rsidR="00D81A97" w:rsidRPr="00D81A97" w:rsidRDefault="00D81A97" w:rsidP="006C410D">
            <w:pPr>
              <w:jc w:val="both"/>
              <w:rPr>
                <w:lang w:val="es-PA"/>
              </w:rPr>
            </w:pPr>
            <w:r w:rsidRPr="00D81A97">
              <w:rPr>
                <w:lang w:val="es-PA"/>
              </w:rPr>
              <w:t>Ofrece historial, aunque limitado fuera de su ecosistema.</w:t>
            </w:r>
          </w:p>
        </w:tc>
        <w:tc>
          <w:tcPr>
            <w:tcW w:w="968" w:type="pct"/>
            <w:tcBorders>
              <w:top w:val="single" w:sz="4" w:space="0" w:color="auto"/>
              <w:left w:val="single" w:sz="4" w:space="0" w:color="auto"/>
              <w:bottom w:val="single" w:sz="4" w:space="0" w:color="auto"/>
              <w:right w:val="single" w:sz="4" w:space="0" w:color="auto"/>
            </w:tcBorders>
            <w:vAlign w:val="center"/>
            <w:hideMark/>
          </w:tcPr>
          <w:p w14:paraId="04319810" w14:textId="77777777" w:rsidR="00D81A97" w:rsidRPr="00D81A97" w:rsidRDefault="00D81A97" w:rsidP="006C410D">
            <w:pPr>
              <w:jc w:val="both"/>
              <w:rPr>
                <w:lang w:val="es-PA"/>
              </w:rPr>
            </w:pPr>
            <w:r w:rsidRPr="00D81A97">
              <w:rPr>
                <w:lang w:val="es-PA"/>
              </w:rPr>
              <w:t>Control completo mediante Git, permite revertir o comparar versiones fácilmente.</w:t>
            </w:r>
          </w:p>
        </w:tc>
        <w:tc>
          <w:tcPr>
            <w:tcW w:w="961" w:type="pct"/>
            <w:tcBorders>
              <w:top w:val="single" w:sz="4" w:space="0" w:color="auto"/>
              <w:left w:val="single" w:sz="4" w:space="0" w:color="auto"/>
              <w:bottom w:val="single" w:sz="4" w:space="0" w:color="auto"/>
              <w:right w:val="single" w:sz="4" w:space="0" w:color="auto"/>
            </w:tcBorders>
            <w:vAlign w:val="center"/>
            <w:hideMark/>
          </w:tcPr>
          <w:p w14:paraId="7DA35B53" w14:textId="77777777" w:rsidR="00D81A97" w:rsidRPr="00D81A97" w:rsidRDefault="00D81A97" w:rsidP="006C410D">
            <w:pPr>
              <w:jc w:val="both"/>
              <w:rPr>
                <w:lang w:val="es-PA"/>
              </w:rPr>
            </w:pPr>
            <w:r w:rsidRPr="00D81A97">
              <w:rPr>
                <w:lang w:val="es-PA"/>
              </w:rPr>
              <w:t>Muy limitado, con opciones básicas de historial.</w:t>
            </w:r>
          </w:p>
        </w:tc>
        <w:tc>
          <w:tcPr>
            <w:tcW w:w="986" w:type="pct"/>
            <w:tcBorders>
              <w:top w:val="single" w:sz="4" w:space="0" w:color="auto"/>
              <w:left w:val="single" w:sz="4" w:space="0" w:color="auto"/>
              <w:bottom w:val="single" w:sz="4" w:space="0" w:color="auto"/>
              <w:right w:val="single" w:sz="4" w:space="0" w:color="auto"/>
            </w:tcBorders>
            <w:vAlign w:val="center"/>
            <w:hideMark/>
          </w:tcPr>
          <w:p w14:paraId="7EF38439" w14:textId="77777777" w:rsidR="00D81A97" w:rsidRPr="00D81A97" w:rsidRDefault="00D81A97" w:rsidP="006C410D">
            <w:pPr>
              <w:jc w:val="both"/>
              <w:rPr>
                <w:lang w:val="es-PA"/>
              </w:rPr>
            </w:pPr>
            <w:r w:rsidRPr="00D81A97">
              <w:rPr>
                <w:lang w:val="es-PA"/>
              </w:rPr>
              <w:t>Control eficaz usando Git para mantener historial de documentación técnica.</w:t>
            </w:r>
          </w:p>
        </w:tc>
      </w:tr>
      <w:tr w:rsidR="00D81A97" w:rsidRPr="007934AC" w14:paraId="2EF0BDAB" w14:textId="77777777" w:rsidTr="006C410D">
        <w:trPr>
          <w:trHeight w:val="300"/>
        </w:trPr>
        <w:tc>
          <w:tcPr>
            <w:tcW w:w="412" w:type="pct"/>
            <w:tcBorders>
              <w:top w:val="single" w:sz="4" w:space="0" w:color="auto"/>
              <w:left w:val="single" w:sz="4" w:space="0" w:color="auto"/>
              <w:bottom w:val="single" w:sz="4" w:space="0" w:color="auto"/>
              <w:right w:val="single" w:sz="4" w:space="0" w:color="auto"/>
            </w:tcBorders>
            <w:vAlign w:val="center"/>
            <w:hideMark/>
          </w:tcPr>
          <w:p w14:paraId="13CF9D4B" w14:textId="77777777" w:rsidR="00D81A97" w:rsidRPr="00D81A97" w:rsidRDefault="00D81A97" w:rsidP="00D81A97">
            <w:pPr>
              <w:rPr>
                <w:b/>
                <w:bCs/>
              </w:rPr>
            </w:pPr>
            <w:r w:rsidRPr="00D81A97">
              <w:rPr>
                <w:b/>
                <w:bCs/>
                <w:lang w:val="en-US"/>
              </w:rPr>
              <w:t>Costo</w:t>
            </w:r>
          </w:p>
        </w:tc>
        <w:tc>
          <w:tcPr>
            <w:tcW w:w="802" w:type="pct"/>
            <w:tcBorders>
              <w:top w:val="single" w:sz="4" w:space="0" w:color="auto"/>
              <w:left w:val="single" w:sz="4" w:space="0" w:color="auto"/>
              <w:bottom w:val="single" w:sz="4" w:space="0" w:color="auto"/>
              <w:right w:val="single" w:sz="4" w:space="0" w:color="auto"/>
            </w:tcBorders>
            <w:vAlign w:val="center"/>
            <w:hideMark/>
          </w:tcPr>
          <w:p w14:paraId="1ED20D6E" w14:textId="77777777" w:rsidR="00D81A97" w:rsidRPr="00D81A97" w:rsidRDefault="00D81A97" w:rsidP="006C410D">
            <w:pPr>
              <w:jc w:val="both"/>
              <w:rPr>
                <w:lang w:val="es-PA"/>
              </w:rPr>
            </w:pPr>
            <w:r w:rsidRPr="00D81A97">
              <w:rPr>
                <w:lang w:val="es-PA"/>
              </w:rPr>
              <w:t>Plan gratuito con funciones básicas, ampliables mediante suscripción.</w:t>
            </w:r>
          </w:p>
        </w:tc>
        <w:tc>
          <w:tcPr>
            <w:tcW w:w="870" w:type="pct"/>
            <w:tcBorders>
              <w:top w:val="single" w:sz="4" w:space="0" w:color="auto"/>
              <w:left w:val="single" w:sz="4" w:space="0" w:color="auto"/>
              <w:bottom w:val="single" w:sz="4" w:space="0" w:color="auto"/>
              <w:right w:val="single" w:sz="4" w:space="0" w:color="auto"/>
            </w:tcBorders>
            <w:vAlign w:val="center"/>
            <w:hideMark/>
          </w:tcPr>
          <w:p w14:paraId="7B59FDDD" w14:textId="77777777" w:rsidR="00D81A97" w:rsidRPr="00D81A97" w:rsidRDefault="00D81A97" w:rsidP="006C410D">
            <w:pPr>
              <w:jc w:val="both"/>
              <w:rPr>
                <w:lang w:val="es-PA"/>
              </w:rPr>
            </w:pPr>
            <w:r w:rsidRPr="00D81A97">
              <w:rPr>
                <w:lang w:val="es-PA"/>
              </w:rPr>
              <w:t>Requiere licencia de pago para acceder a todas sus funcionalidades.</w:t>
            </w:r>
          </w:p>
        </w:tc>
        <w:tc>
          <w:tcPr>
            <w:tcW w:w="968" w:type="pct"/>
            <w:tcBorders>
              <w:top w:val="single" w:sz="4" w:space="0" w:color="auto"/>
              <w:left w:val="single" w:sz="4" w:space="0" w:color="auto"/>
              <w:bottom w:val="single" w:sz="4" w:space="0" w:color="auto"/>
              <w:right w:val="single" w:sz="4" w:space="0" w:color="auto"/>
            </w:tcBorders>
            <w:vAlign w:val="center"/>
            <w:hideMark/>
          </w:tcPr>
          <w:p w14:paraId="466CFD5F" w14:textId="77777777" w:rsidR="00D81A97" w:rsidRPr="00D81A97" w:rsidRDefault="00D81A97" w:rsidP="006C410D">
            <w:pPr>
              <w:jc w:val="both"/>
              <w:rPr>
                <w:lang w:val="es-PA"/>
              </w:rPr>
            </w:pPr>
            <w:r w:rsidRPr="00D81A97">
              <w:rPr>
                <w:lang w:val="es-PA"/>
              </w:rPr>
              <w:t xml:space="preserve">Gratuito y open </w:t>
            </w:r>
            <w:proofErr w:type="spellStart"/>
            <w:r w:rsidRPr="00D81A97">
              <w:rPr>
                <w:lang w:val="es-PA"/>
              </w:rPr>
              <w:t>source</w:t>
            </w:r>
            <w:proofErr w:type="spellEnd"/>
            <w:r w:rsidRPr="00D81A97">
              <w:rPr>
                <w:lang w:val="es-PA"/>
              </w:rPr>
              <w:t>; se despliega sin costos adicionales en GitHub Pages.</w:t>
            </w:r>
          </w:p>
        </w:tc>
        <w:tc>
          <w:tcPr>
            <w:tcW w:w="961" w:type="pct"/>
            <w:tcBorders>
              <w:top w:val="single" w:sz="4" w:space="0" w:color="auto"/>
              <w:left w:val="single" w:sz="4" w:space="0" w:color="auto"/>
              <w:bottom w:val="single" w:sz="4" w:space="0" w:color="auto"/>
              <w:right w:val="single" w:sz="4" w:space="0" w:color="auto"/>
            </w:tcBorders>
            <w:vAlign w:val="center"/>
            <w:hideMark/>
          </w:tcPr>
          <w:p w14:paraId="5E41098A" w14:textId="77777777" w:rsidR="00D81A97" w:rsidRPr="00D81A97" w:rsidRDefault="00D81A97" w:rsidP="006C410D">
            <w:pPr>
              <w:jc w:val="both"/>
              <w:rPr>
                <w:lang w:val="es-PA"/>
              </w:rPr>
            </w:pPr>
            <w:r w:rsidRPr="00D81A97">
              <w:rPr>
                <w:lang w:val="es-PA"/>
              </w:rPr>
              <w:t>Gratuito con funciones ampliadas en plan pago.</w:t>
            </w:r>
          </w:p>
        </w:tc>
        <w:tc>
          <w:tcPr>
            <w:tcW w:w="986" w:type="pct"/>
            <w:tcBorders>
              <w:top w:val="single" w:sz="4" w:space="0" w:color="auto"/>
              <w:left w:val="single" w:sz="4" w:space="0" w:color="auto"/>
              <w:bottom w:val="single" w:sz="4" w:space="0" w:color="auto"/>
              <w:right w:val="single" w:sz="4" w:space="0" w:color="auto"/>
            </w:tcBorders>
            <w:vAlign w:val="center"/>
            <w:hideMark/>
          </w:tcPr>
          <w:p w14:paraId="0017DFC8" w14:textId="77777777" w:rsidR="00D81A97" w:rsidRPr="00D81A97" w:rsidRDefault="00D81A97" w:rsidP="006C410D">
            <w:pPr>
              <w:jc w:val="both"/>
              <w:rPr>
                <w:lang w:val="es-PA"/>
              </w:rPr>
            </w:pPr>
            <w:r w:rsidRPr="00D81A97">
              <w:rPr>
                <w:lang w:val="es-PA"/>
              </w:rPr>
              <w:t>Completamente gratuito y de código abierto, sin restricciones de uso.</w:t>
            </w:r>
          </w:p>
        </w:tc>
      </w:tr>
      <w:tr w:rsidR="00D81A97" w:rsidRPr="007934AC" w14:paraId="574EA553" w14:textId="77777777" w:rsidTr="006C410D">
        <w:trPr>
          <w:trHeight w:val="300"/>
        </w:trPr>
        <w:tc>
          <w:tcPr>
            <w:tcW w:w="412" w:type="pct"/>
            <w:tcBorders>
              <w:top w:val="single" w:sz="4" w:space="0" w:color="auto"/>
              <w:left w:val="single" w:sz="4" w:space="0" w:color="auto"/>
              <w:bottom w:val="single" w:sz="4" w:space="0" w:color="auto"/>
              <w:right w:val="single" w:sz="4" w:space="0" w:color="auto"/>
            </w:tcBorders>
            <w:vAlign w:val="center"/>
            <w:hideMark/>
          </w:tcPr>
          <w:p w14:paraId="64A923EF" w14:textId="77777777" w:rsidR="00D81A97" w:rsidRPr="00D81A97" w:rsidRDefault="00D81A97" w:rsidP="00D81A97">
            <w:pPr>
              <w:rPr>
                <w:b/>
                <w:bCs/>
                <w:lang w:val="en-US"/>
              </w:rPr>
            </w:pPr>
            <w:proofErr w:type="spellStart"/>
            <w:r w:rsidRPr="00D81A97">
              <w:rPr>
                <w:b/>
                <w:bCs/>
                <w:lang w:val="en-US"/>
              </w:rPr>
              <w:t>Escalabilidad</w:t>
            </w:r>
            <w:proofErr w:type="spellEnd"/>
          </w:p>
        </w:tc>
        <w:tc>
          <w:tcPr>
            <w:tcW w:w="802" w:type="pct"/>
            <w:tcBorders>
              <w:top w:val="single" w:sz="4" w:space="0" w:color="auto"/>
              <w:left w:val="single" w:sz="4" w:space="0" w:color="auto"/>
              <w:bottom w:val="single" w:sz="4" w:space="0" w:color="auto"/>
              <w:right w:val="single" w:sz="4" w:space="0" w:color="auto"/>
            </w:tcBorders>
            <w:vAlign w:val="center"/>
            <w:hideMark/>
          </w:tcPr>
          <w:p w14:paraId="47D474FF" w14:textId="77777777" w:rsidR="00D81A97" w:rsidRPr="00D81A97" w:rsidRDefault="00D81A97" w:rsidP="006C410D">
            <w:pPr>
              <w:jc w:val="both"/>
              <w:rPr>
                <w:lang w:val="es-PA"/>
              </w:rPr>
            </w:pPr>
            <w:r w:rsidRPr="00D81A97">
              <w:rPr>
                <w:lang w:val="es-PA"/>
              </w:rPr>
              <w:t>Escalable para proyectos pequeños y medianos.</w:t>
            </w:r>
          </w:p>
        </w:tc>
        <w:tc>
          <w:tcPr>
            <w:tcW w:w="870" w:type="pct"/>
            <w:tcBorders>
              <w:top w:val="single" w:sz="4" w:space="0" w:color="auto"/>
              <w:left w:val="single" w:sz="4" w:space="0" w:color="auto"/>
              <w:bottom w:val="single" w:sz="4" w:space="0" w:color="auto"/>
              <w:right w:val="single" w:sz="4" w:space="0" w:color="auto"/>
            </w:tcBorders>
            <w:vAlign w:val="center"/>
            <w:hideMark/>
          </w:tcPr>
          <w:p w14:paraId="3C992710" w14:textId="77777777" w:rsidR="00D81A97" w:rsidRPr="00D81A97" w:rsidRDefault="00D81A97" w:rsidP="006C410D">
            <w:pPr>
              <w:jc w:val="both"/>
              <w:rPr>
                <w:lang w:val="es-PA"/>
              </w:rPr>
            </w:pPr>
            <w:r w:rsidRPr="00D81A97">
              <w:rPr>
                <w:lang w:val="es-PA"/>
              </w:rPr>
              <w:t>Altamente escalable para empresas grandes con necesidades complejas.</w:t>
            </w:r>
          </w:p>
        </w:tc>
        <w:tc>
          <w:tcPr>
            <w:tcW w:w="968" w:type="pct"/>
            <w:tcBorders>
              <w:top w:val="single" w:sz="4" w:space="0" w:color="auto"/>
              <w:left w:val="single" w:sz="4" w:space="0" w:color="auto"/>
              <w:bottom w:val="single" w:sz="4" w:space="0" w:color="auto"/>
              <w:right w:val="single" w:sz="4" w:space="0" w:color="auto"/>
            </w:tcBorders>
            <w:vAlign w:val="center"/>
            <w:hideMark/>
          </w:tcPr>
          <w:p w14:paraId="5A7C7524" w14:textId="77777777" w:rsidR="00D81A97" w:rsidRPr="00D81A97" w:rsidRDefault="00D81A97" w:rsidP="006C410D">
            <w:pPr>
              <w:jc w:val="both"/>
              <w:rPr>
                <w:lang w:val="es-PA"/>
              </w:rPr>
            </w:pPr>
            <w:r w:rsidRPr="00D81A97">
              <w:rPr>
                <w:lang w:val="es-PA"/>
              </w:rPr>
              <w:t>Escalable y apto para documentaciones amplias y estructuradas técnicamente.</w:t>
            </w:r>
          </w:p>
        </w:tc>
        <w:tc>
          <w:tcPr>
            <w:tcW w:w="961" w:type="pct"/>
            <w:tcBorders>
              <w:top w:val="single" w:sz="4" w:space="0" w:color="auto"/>
              <w:left w:val="single" w:sz="4" w:space="0" w:color="auto"/>
              <w:bottom w:val="single" w:sz="4" w:space="0" w:color="auto"/>
              <w:right w:val="single" w:sz="4" w:space="0" w:color="auto"/>
            </w:tcBorders>
            <w:vAlign w:val="center"/>
            <w:hideMark/>
          </w:tcPr>
          <w:p w14:paraId="73A6C83B" w14:textId="77777777" w:rsidR="00D81A97" w:rsidRPr="00D81A97" w:rsidRDefault="00D81A97" w:rsidP="006C410D">
            <w:pPr>
              <w:jc w:val="both"/>
              <w:rPr>
                <w:lang w:val="es-PA"/>
              </w:rPr>
            </w:pPr>
            <w:r w:rsidRPr="00D81A97">
              <w:rPr>
                <w:lang w:val="es-PA"/>
              </w:rPr>
              <w:t>Escalable para documentación general, pero no para entornos técnicos avanzados.</w:t>
            </w:r>
          </w:p>
        </w:tc>
        <w:tc>
          <w:tcPr>
            <w:tcW w:w="986" w:type="pct"/>
            <w:tcBorders>
              <w:top w:val="single" w:sz="4" w:space="0" w:color="auto"/>
              <w:left w:val="single" w:sz="4" w:space="0" w:color="auto"/>
              <w:bottom w:val="single" w:sz="4" w:space="0" w:color="auto"/>
              <w:right w:val="single" w:sz="4" w:space="0" w:color="auto"/>
            </w:tcBorders>
            <w:vAlign w:val="center"/>
            <w:hideMark/>
          </w:tcPr>
          <w:p w14:paraId="605C7DB0" w14:textId="77777777" w:rsidR="00D81A97" w:rsidRPr="00D81A97" w:rsidRDefault="00D81A97" w:rsidP="006C410D">
            <w:pPr>
              <w:jc w:val="both"/>
              <w:rPr>
                <w:lang w:val="es-PA"/>
              </w:rPr>
            </w:pPr>
            <w:r w:rsidRPr="00D81A97">
              <w:rPr>
                <w:lang w:val="es-PA"/>
              </w:rPr>
              <w:t>Muy escalable y ampliamente adoptado en entornos empresariales y proyectos grandes.</w:t>
            </w:r>
          </w:p>
        </w:tc>
      </w:tr>
    </w:tbl>
    <w:p w14:paraId="6B925666" w14:textId="77777777" w:rsidR="00D81A97" w:rsidRPr="00D81A97" w:rsidRDefault="00D81A97" w:rsidP="00D81A97">
      <w:pPr>
        <w:rPr>
          <w:lang w:val="es-PA"/>
        </w:rPr>
      </w:pPr>
    </w:p>
    <w:p w14:paraId="68098874" w14:textId="77777777" w:rsidR="00D81A97" w:rsidRPr="00D81A97" w:rsidRDefault="00D81A97" w:rsidP="00D81A97">
      <w:pPr>
        <w:rPr>
          <w:b/>
          <w:bCs/>
          <w:lang w:val="es-PA"/>
        </w:rPr>
      </w:pPr>
      <w:r w:rsidRPr="00D81A97">
        <w:rPr>
          <w:b/>
          <w:bCs/>
          <w:lang w:val="es-PA"/>
        </w:rPr>
        <w:t>Conclusión</w:t>
      </w:r>
    </w:p>
    <w:p w14:paraId="50C4BEA7" w14:textId="77777777" w:rsidR="00D81A97" w:rsidRPr="00D81A97" w:rsidRDefault="00D81A97" w:rsidP="00D81A97">
      <w:pPr>
        <w:rPr>
          <w:lang w:val="es-PA"/>
        </w:rPr>
      </w:pPr>
      <w:r w:rsidRPr="00D81A97">
        <w:rPr>
          <w:lang w:val="es-PA"/>
        </w:rPr>
        <w:t xml:space="preserve">La combinación </w:t>
      </w:r>
      <w:proofErr w:type="spellStart"/>
      <w:r w:rsidRPr="00D81A97">
        <w:rPr>
          <w:lang w:val="es-PA"/>
        </w:rPr>
        <w:t>MkDocs</w:t>
      </w:r>
      <w:proofErr w:type="spellEnd"/>
      <w:r w:rsidRPr="00D81A97">
        <w:rPr>
          <w:lang w:val="es-PA"/>
        </w:rPr>
        <w:t xml:space="preserve"> + </w:t>
      </w:r>
      <w:proofErr w:type="spellStart"/>
      <w:r w:rsidRPr="00D81A97">
        <w:rPr>
          <w:lang w:val="es-PA"/>
        </w:rPr>
        <w:t>Swagger</w:t>
      </w:r>
      <w:proofErr w:type="spellEnd"/>
      <w:r w:rsidRPr="00D81A97">
        <w:rPr>
          <w:lang w:val="es-PA"/>
        </w:rPr>
        <w:t xml:space="preserve"> cubre la documentación tanto general como técnica. Permite control total de versiones, despliegue automático y documentación interactiva para usuarios técnicos y no técnicos, siendo una opción potente, gratuita y profesional.</w:t>
      </w:r>
    </w:p>
    <w:p w14:paraId="0C7FDE01" w14:textId="423887E5" w:rsidR="0003317D" w:rsidRPr="0003317D" w:rsidRDefault="0003317D" w:rsidP="0003317D">
      <w:pPr>
        <w:rPr>
          <w:lang w:val="es-PA"/>
        </w:rPr>
      </w:pPr>
    </w:p>
    <w:p w14:paraId="20749067" w14:textId="3F6F3B6E" w:rsidR="0003317D" w:rsidRPr="0003317D" w:rsidRDefault="0003317D" w:rsidP="0003317D">
      <w:pPr>
        <w:rPr>
          <w:lang w:val="es-PA"/>
        </w:rPr>
      </w:pPr>
      <w:r w:rsidRPr="0003317D">
        <w:rPr>
          <w:b/>
          <w:bCs/>
          <w:lang w:val="es-PA"/>
        </w:rPr>
        <w:t>7.</w:t>
      </w:r>
      <w:r>
        <w:rPr>
          <w:lang w:val="es-PA"/>
        </w:rPr>
        <w:t xml:space="preserve"> </w:t>
      </w:r>
      <w:r w:rsidRPr="0003317D">
        <w:rPr>
          <w:b/>
          <w:bCs/>
          <w:lang w:val="es-PA"/>
        </w:rPr>
        <w:t xml:space="preserve">Herramientas para la revisión de </w:t>
      </w:r>
      <w:proofErr w:type="spellStart"/>
      <w:r w:rsidRPr="0003317D">
        <w:rPr>
          <w:b/>
          <w:bCs/>
          <w:lang w:val="es-PA"/>
        </w:rPr>
        <w:t>metricas</w:t>
      </w:r>
      <w:proofErr w:type="spellEnd"/>
    </w:p>
    <w:tbl>
      <w:tblPr>
        <w:tblW w:w="5000" w:type="pct"/>
        <w:jc w:val="center"/>
        <w:tblLook w:val="04A0" w:firstRow="1" w:lastRow="0" w:firstColumn="1" w:lastColumn="0" w:noHBand="0" w:noVBand="1"/>
      </w:tblPr>
      <w:tblGrid>
        <w:gridCol w:w="2807"/>
        <w:gridCol w:w="704"/>
        <w:gridCol w:w="1050"/>
        <w:gridCol w:w="1050"/>
        <w:gridCol w:w="1139"/>
        <w:gridCol w:w="1139"/>
        <w:gridCol w:w="1170"/>
        <w:gridCol w:w="1005"/>
      </w:tblGrid>
      <w:tr w:rsidR="0003317D" w:rsidRPr="0003317D" w14:paraId="7F070B34" w14:textId="77777777" w:rsidTr="0003317D">
        <w:trPr>
          <w:trHeight w:val="302"/>
          <w:jc w:val="center"/>
        </w:trPr>
        <w:tc>
          <w:tcPr>
            <w:tcW w:w="1190" w:type="pct"/>
            <w:tcBorders>
              <w:top w:val="single" w:sz="4" w:space="0" w:color="auto"/>
              <w:left w:val="single" w:sz="4" w:space="0" w:color="auto"/>
              <w:bottom w:val="single" w:sz="4" w:space="0" w:color="auto"/>
              <w:right w:val="single" w:sz="4" w:space="0" w:color="auto"/>
            </w:tcBorders>
            <w:shd w:val="clear" w:color="auto" w:fill="DDDECE"/>
            <w:hideMark/>
          </w:tcPr>
          <w:p w14:paraId="32D47033" w14:textId="77777777" w:rsidR="0003317D" w:rsidRPr="0003317D" w:rsidRDefault="0003317D" w:rsidP="0003317D">
            <w:pPr>
              <w:rPr>
                <w:lang w:val="es-PA"/>
              </w:rPr>
            </w:pPr>
            <w:r w:rsidRPr="0003317D">
              <w:rPr>
                <w:lang w:val="es-PA"/>
              </w:rPr>
              <w:t>Criterio</w:t>
            </w:r>
          </w:p>
        </w:tc>
        <w:tc>
          <w:tcPr>
            <w:tcW w:w="379" w:type="pct"/>
            <w:tcBorders>
              <w:top w:val="single" w:sz="4" w:space="0" w:color="auto"/>
              <w:left w:val="single" w:sz="4" w:space="0" w:color="auto"/>
              <w:bottom w:val="single" w:sz="4" w:space="0" w:color="auto"/>
              <w:right w:val="single" w:sz="4" w:space="0" w:color="auto"/>
            </w:tcBorders>
            <w:shd w:val="clear" w:color="auto" w:fill="DDDECE"/>
            <w:hideMark/>
          </w:tcPr>
          <w:p w14:paraId="1AE11186" w14:textId="77777777" w:rsidR="0003317D" w:rsidRPr="0003317D" w:rsidRDefault="0003317D" w:rsidP="0003317D">
            <w:pPr>
              <w:rPr>
                <w:lang w:val="es-PA"/>
              </w:rPr>
            </w:pPr>
            <w:r w:rsidRPr="0003317D">
              <w:rPr>
                <w:lang w:val="es-PA"/>
              </w:rPr>
              <w:t>Peso</w:t>
            </w:r>
          </w:p>
        </w:tc>
        <w:tc>
          <w:tcPr>
            <w:tcW w:w="541" w:type="pct"/>
            <w:tcBorders>
              <w:top w:val="single" w:sz="4" w:space="0" w:color="auto"/>
              <w:left w:val="single" w:sz="4" w:space="0" w:color="auto"/>
              <w:bottom w:val="single" w:sz="4" w:space="0" w:color="auto"/>
              <w:right w:val="single" w:sz="4" w:space="0" w:color="auto"/>
            </w:tcBorders>
            <w:shd w:val="clear" w:color="auto" w:fill="DDDECE"/>
            <w:hideMark/>
          </w:tcPr>
          <w:p w14:paraId="4769EF9C" w14:textId="77777777" w:rsidR="0003317D" w:rsidRPr="0003317D" w:rsidRDefault="0003317D" w:rsidP="0003317D">
            <w:pPr>
              <w:rPr>
                <w:lang w:val="es-PA"/>
              </w:rPr>
            </w:pPr>
            <w:proofErr w:type="spellStart"/>
            <w:r w:rsidRPr="0003317D">
              <w:rPr>
                <w:lang w:val="es-PA"/>
              </w:rPr>
              <w:t>Selenium</w:t>
            </w:r>
            <w:proofErr w:type="spellEnd"/>
          </w:p>
          <w:p w14:paraId="461A1AC6" w14:textId="77777777" w:rsidR="0003317D" w:rsidRPr="0003317D" w:rsidRDefault="0003317D" w:rsidP="0003317D">
            <w:pPr>
              <w:rPr>
                <w:lang w:val="es-PA"/>
              </w:rPr>
            </w:pPr>
            <w:r w:rsidRPr="0003317D">
              <w:rPr>
                <w:lang w:val="es-PA"/>
              </w:rPr>
              <w:t>(0-10)</w:t>
            </w:r>
          </w:p>
        </w:tc>
        <w:tc>
          <w:tcPr>
            <w:tcW w:w="540" w:type="pct"/>
            <w:tcBorders>
              <w:top w:val="single" w:sz="4" w:space="0" w:color="auto"/>
              <w:left w:val="single" w:sz="4" w:space="0" w:color="auto"/>
              <w:bottom w:val="single" w:sz="4" w:space="0" w:color="auto"/>
              <w:right w:val="single" w:sz="4" w:space="0" w:color="auto"/>
            </w:tcBorders>
            <w:shd w:val="clear" w:color="auto" w:fill="DDDECE"/>
            <w:hideMark/>
          </w:tcPr>
          <w:p w14:paraId="7281F55E" w14:textId="77777777" w:rsidR="0003317D" w:rsidRPr="0003317D" w:rsidRDefault="0003317D" w:rsidP="0003317D">
            <w:pPr>
              <w:rPr>
                <w:lang w:val="es-PA"/>
              </w:rPr>
            </w:pPr>
            <w:r w:rsidRPr="0003317D">
              <w:rPr>
                <w:lang w:val="es-PA"/>
              </w:rPr>
              <w:t xml:space="preserve">Po </w:t>
            </w:r>
            <w:proofErr w:type="spellStart"/>
            <w:r w:rsidRPr="0003317D">
              <w:rPr>
                <w:lang w:val="es-PA"/>
              </w:rPr>
              <w:t>Selenium</w:t>
            </w:r>
            <w:proofErr w:type="spellEnd"/>
          </w:p>
        </w:tc>
        <w:tc>
          <w:tcPr>
            <w:tcW w:w="584" w:type="pct"/>
            <w:tcBorders>
              <w:top w:val="single" w:sz="4" w:space="0" w:color="auto"/>
              <w:left w:val="single" w:sz="4" w:space="0" w:color="auto"/>
              <w:bottom w:val="single" w:sz="4" w:space="0" w:color="auto"/>
              <w:right w:val="single" w:sz="4" w:space="0" w:color="auto"/>
            </w:tcBorders>
            <w:shd w:val="clear" w:color="auto" w:fill="DDDECE"/>
            <w:hideMark/>
          </w:tcPr>
          <w:p w14:paraId="7EAF1660" w14:textId="77777777" w:rsidR="0003317D" w:rsidRPr="0003317D" w:rsidRDefault="0003317D" w:rsidP="0003317D">
            <w:pPr>
              <w:rPr>
                <w:lang w:val="es-PA"/>
              </w:rPr>
            </w:pPr>
            <w:proofErr w:type="spellStart"/>
            <w:r w:rsidRPr="0003317D">
              <w:rPr>
                <w:lang w:val="es-PA"/>
              </w:rPr>
              <w:t>Playwright</w:t>
            </w:r>
            <w:proofErr w:type="spellEnd"/>
          </w:p>
          <w:p w14:paraId="1DFA4B33" w14:textId="77777777" w:rsidR="0003317D" w:rsidRPr="0003317D" w:rsidRDefault="0003317D" w:rsidP="0003317D">
            <w:pPr>
              <w:rPr>
                <w:lang w:val="es-PA"/>
              </w:rPr>
            </w:pPr>
            <w:r w:rsidRPr="0003317D">
              <w:rPr>
                <w:lang w:val="es-PA"/>
              </w:rPr>
              <w:t>(0-10)</w:t>
            </w:r>
          </w:p>
        </w:tc>
        <w:tc>
          <w:tcPr>
            <w:tcW w:w="600" w:type="pct"/>
            <w:tcBorders>
              <w:top w:val="single" w:sz="4" w:space="0" w:color="auto"/>
              <w:left w:val="single" w:sz="4" w:space="0" w:color="auto"/>
              <w:bottom w:val="single" w:sz="4" w:space="0" w:color="auto"/>
              <w:right w:val="single" w:sz="4" w:space="0" w:color="auto"/>
            </w:tcBorders>
            <w:shd w:val="clear" w:color="auto" w:fill="DDDECE"/>
            <w:hideMark/>
          </w:tcPr>
          <w:p w14:paraId="2623B3C7" w14:textId="77777777" w:rsidR="0003317D" w:rsidRPr="0003317D" w:rsidRDefault="0003317D" w:rsidP="0003317D">
            <w:pPr>
              <w:rPr>
                <w:lang w:val="es-PA"/>
              </w:rPr>
            </w:pPr>
            <w:r w:rsidRPr="0003317D">
              <w:rPr>
                <w:lang w:val="es-PA"/>
              </w:rPr>
              <w:t xml:space="preserve">Po </w:t>
            </w:r>
            <w:proofErr w:type="spellStart"/>
            <w:r w:rsidRPr="0003317D">
              <w:rPr>
                <w:lang w:val="es-PA"/>
              </w:rPr>
              <w:t>Playwright</w:t>
            </w:r>
            <w:proofErr w:type="spellEnd"/>
          </w:p>
        </w:tc>
        <w:tc>
          <w:tcPr>
            <w:tcW w:w="638" w:type="pct"/>
            <w:tcBorders>
              <w:top w:val="single" w:sz="4" w:space="0" w:color="auto"/>
              <w:left w:val="single" w:sz="4" w:space="0" w:color="auto"/>
              <w:bottom w:val="single" w:sz="4" w:space="0" w:color="auto"/>
              <w:right w:val="single" w:sz="4" w:space="0" w:color="auto"/>
            </w:tcBorders>
            <w:shd w:val="clear" w:color="auto" w:fill="DDDECE"/>
            <w:hideMark/>
          </w:tcPr>
          <w:p w14:paraId="42B4A160" w14:textId="77777777" w:rsidR="0003317D" w:rsidRPr="0003317D" w:rsidRDefault="0003317D" w:rsidP="0003317D">
            <w:pPr>
              <w:rPr>
                <w:lang w:val="es-PA"/>
              </w:rPr>
            </w:pPr>
            <w:proofErr w:type="spellStart"/>
            <w:r w:rsidRPr="0003317D">
              <w:rPr>
                <w:lang w:val="es-PA"/>
              </w:rPr>
              <w:t>Cypress</w:t>
            </w:r>
            <w:proofErr w:type="spellEnd"/>
          </w:p>
          <w:p w14:paraId="269FAFAD" w14:textId="77777777" w:rsidR="0003317D" w:rsidRPr="0003317D" w:rsidRDefault="0003317D" w:rsidP="0003317D">
            <w:pPr>
              <w:rPr>
                <w:lang w:val="es-PA"/>
              </w:rPr>
            </w:pPr>
            <w:r w:rsidRPr="0003317D">
              <w:rPr>
                <w:lang w:val="es-PA"/>
              </w:rPr>
              <w:t>(0-10)</w:t>
            </w:r>
          </w:p>
        </w:tc>
        <w:tc>
          <w:tcPr>
            <w:tcW w:w="528" w:type="pct"/>
            <w:tcBorders>
              <w:top w:val="single" w:sz="4" w:space="0" w:color="auto"/>
              <w:left w:val="single" w:sz="4" w:space="0" w:color="auto"/>
              <w:bottom w:val="single" w:sz="4" w:space="0" w:color="auto"/>
              <w:right w:val="single" w:sz="4" w:space="0" w:color="auto"/>
            </w:tcBorders>
            <w:shd w:val="clear" w:color="auto" w:fill="DDDECE"/>
            <w:hideMark/>
          </w:tcPr>
          <w:p w14:paraId="5723447B" w14:textId="77777777" w:rsidR="0003317D" w:rsidRPr="0003317D" w:rsidRDefault="0003317D" w:rsidP="0003317D">
            <w:pPr>
              <w:rPr>
                <w:lang w:val="es-PA"/>
              </w:rPr>
            </w:pPr>
            <w:r w:rsidRPr="0003317D">
              <w:rPr>
                <w:lang w:val="es-PA"/>
              </w:rPr>
              <w:t xml:space="preserve">Po </w:t>
            </w:r>
            <w:proofErr w:type="spellStart"/>
            <w:r w:rsidRPr="0003317D">
              <w:rPr>
                <w:lang w:val="es-PA"/>
              </w:rPr>
              <w:t>Cypress</w:t>
            </w:r>
            <w:proofErr w:type="spellEnd"/>
          </w:p>
        </w:tc>
      </w:tr>
      <w:tr w:rsidR="0003317D" w:rsidRPr="0003317D" w14:paraId="79211921" w14:textId="77777777" w:rsidTr="0003317D">
        <w:trPr>
          <w:trHeight w:val="312"/>
          <w:jc w:val="center"/>
        </w:trPr>
        <w:tc>
          <w:tcPr>
            <w:tcW w:w="1190" w:type="pct"/>
            <w:tcBorders>
              <w:top w:val="single" w:sz="4" w:space="0" w:color="auto"/>
              <w:left w:val="single" w:sz="4" w:space="0" w:color="auto"/>
              <w:bottom w:val="single" w:sz="4" w:space="0" w:color="auto"/>
              <w:right w:val="single" w:sz="4" w:space="0" w:color="auto"/>
            </w:tcBorders>
            <w:hideMark/>
          </w:tcPr>
          <w:p w14:paraId="4C45D901" w14:textId="77777777" w:rsidR="0003317D" w:rsidRPr="0003317D" w:rsidRDefault="0003317D" w:rsidP="0003317D">
            <w:pPr>
              <w:rPr>
                <w:lang w:val="es-PA"/>
              </w:rPr>
            </w:pPr>
            <w:r w:rsidRPr="0003317D">
              <w:rPr>
                <w:lang w:val="es-PA"/>
              </w:rPr>
              <w:t>Funcionalidad/características deseadas o requeridas</w:t>
            </w:r>
          </w:p>
        </w:tc>
        <w:tc>
          <w:tcPr>
            <w:tcW w:w="379" w:type="pct"/>
            <w:tcBorders>
              <w:top w:val="single" w:sz="4" w:space="0" w:color="auto"/>
              <w:left w:val="single" w:sz="4" w:space="0" w:color="auto"/>
              <w:bottom w:val="single" w:sz="4" w:space="0" w:color="auto"/>
              <w:right w:val="single" w:sz="4" w:space="0" w:color="auto"/>
            </w:tcBorders>
            <w:hideMark/>
          </w:tcPr>
          <w:p w14:paraId="2EA2D2CE" w14:textId="77777777" w:rsidR="0003317D" w:rsidRPr="0003317D" w:rsidRDefault="0003317D" w:rsidP="0003317D">
            <w:pPr>
              <w:rPr>
                <w:lang w:val="es-PA"/>
              </w:rPr>
            </w:pPr>
            <w:r w:rsidRPr="0003317D">
              <w:rPr>
                <w:lang w:val="es-PA"/>
              </w:rPr>
              <w:t>5</w:t>
            </w:r>
          </w:p>
        </w:tc>
        <w:tc>
          <w:tcPr>
            <w:tcW w:w="541" w:type="pct"/>
            <w:tcBorders>
              <w:top w:val="single" w:sz="4" w:space="0" w:color="auto"/>
              <w:left w:val="single" w:sz="4" w:space="0" w:color="auto"/>
              <w:bottom w:val="single" w:sz="4" w:space="0" w:color="auto"/>
              <w:right w:val="single" w:sz="4" w:space="0" w:color="auto"/>
            </w:tcBorders>
            <w:hideMark/>
          </w:tcPr>
          <w:p w14:paraId="377E01B4" w14:textId="77777777" w:rsidR="0003317D" w:rsidRPr="0003317D" w:rsidRDefault="0003317D" w:rsidP="0003317D">
            <w:pPr>
              <w:rPr>
                <w:lang w:val="es-PA"/>
              </w:rPr>
            </w:pPr>
            <w:r w:rsidRPr="0003317D">
              <w:rPr>
                <w:lang w:val="es-PA"/>
              </w:rPr>
              <w:t>4</w:t>
            </w:r>
          </w:p>
        </w:tc>
        <w:tc>
          <w:tcPr>
            <w:tcW w:w="540" w:type="pct"/>
            <w:tcBorders>
              <w:top w:val="single" w:sz="4" w:space="0" w:color="auto"/>
              <w:left w:val="single" w:sz="4" w:space="0" w:color="auto"/>
              <w:bottom w:val="single" w:sz="4" w:space="0" w:color="auto"/>
              <w:right w:val="single" w:sz="4" w:space="0" w:color="auto"/>
            </w:tcBorders>
            <w:hideMark/>
          </w:tcPr>
          <w:p w14:paraId="78141A33" w14:textId="77777777" w:rsidR="0003317D" w:rsidRPr="0003317D" w:rsidRDefault="0003317D" w:rsidP="0003317D">
            <w:pPr>
              <w:rPr>
                <w:lang w:val="es-PA"/>
              </w:rPr>
            </w:pPr>
            <w:r w:rsidRPr="0003317D">
              <w:rPr>
                <w:lang w:val="es-PA"/>
              </w:rPr>
              <w:t>20</w:t>
            </w:r>
          </w:p>
        </w:tc>
        <w:tc>
          <w:tcPr>
            <w:tcW w:w="584" w:type="pct"/>
            <w:tcBorders>
              <w:top w:val="single" w:sz="4" w:space="0" w:color="auto"/>
              <w:left w:val="single" w:sz="4" w:space="0" w:color="auto"/>
              <w:bottom w:val="single" w:sz="4" w:space="0" w:color="auto"/>
              <w:right w:val="single" w:sz="4" w:space="0" w:color="auto"/>
            </w:tcBorders>
            <w:hideMark/>
          </w:tcPr>
          <w:p w14:paraId="363DFF21" w14:textId="77777777" w:rsidR="0003317D" w:rsidRPr="0003317D" w:rsidRDefault="0003317D" w:rsidP="0003317D">
            <w:pPr>
              <w:rPr>
                <w:lang w:val="es-PA"/>
              </w:rPr>
            </w:pPr>
            <w:r w:rsidRPr="0003317D">
              <w:rPr>
                <w:lang w:val="es-PA"/>
              </w:rPr>
              <w:t>4</w:t>
            </w:r>
          </w:p>
        </w:tc>
        <w:tc>
          <w:tcPr>
            <w:tcW w:w="600" w:type="pct"/>
            <w:tcBorders>
              <w:top w:val="single" w:sz="4" w:space="0" w:color="auto"/>
              <w:left w:val="single" w:sz="4" w:space="0" w:color="auto"/>
              <w:bottom w:val="single" w:sz="4" w:space="0" w:color="auto"/>
              <w:right w:val="single" w:sz="4" w:space="0" w:color="auto"/>
            </w:tcBorders>
            <w:hideMark/>
          </w:tcPr>
          <w:p w14:paraId="03715E59" w14:textId="77777777" w:rsidR="0003317D" w:rsidRPr="0003317D" w:rsidRDefault="0003317D" w:rsidP="0003317D">
            <w:pPr>
              <w:rPr>
                <w:lang w:val="es-PA"/>
              </w:rPr>
            </w:pPr>
            <w:r w:rsidRPr="0003317D">
              <w:rPr>
                <w:lang w:val="es-PA"/>
              </w:rPr>
              <w:t>20</w:t>
            </w:r>
          </w:p>
        </w:tc>
        <w:tc>
          <w:tcPr>
            <w:tcW w:w="638" w:type="pct"/>
            <w:tcBorders>
              <w:top w:val="single" w:sz="4" w:space="0" w:color="auto"/>
              <w:left w:val="single" w:sz="4" w:space="0" w:color="auto"/>
              <w:bottom w:val="single" w:sz="4" w:space="0" w:color="auto"/>
              <w:right w:val="single" w:sz="4" w:space="0" w:color="auto"/>
            </w:tcBorders>
            <w:hideMark/>
          </w:tcPr>
          <w:p w14:paraId="2F3D2924" w14:textId="77777777" w:rsidR="0003317D" w:rsidRPr="0003317D" w:rsidRDefault="0003317D" w:rsidP="0003317D">
            <w:pPr>
              <w:rPr>
                <w:lang w:val="es-PA"/>
              </w:rPr>
            </w:pPr>
            <w:r w:rsidRPr="0003317D">
              <w:rPr>
                <w:lang w:val="es-PA"/>
              </w:rPr>
              <w:t>3</w:t>
            </w:r>
          </w:p>
        </w:tc>
        <w:tc>
          <w:tcPr>
            <w:tcW w:w="528" w:type="pct"/>
            <w:tcBorders>
              <w:top w:val="single" w:sz="4" w:space="0" w:color="auto"/>
              <w:left w:val="single" w:sz="4" w:space="0" w:color="auto"/>
              <w:bottom w:val="single" w:sz="4" w:space="0" w:color="auto"/>
              <w:right w:val="single" w:sz="4" w:space="0" w:color="auto"/>
            </w:tcBorders>
            <w:hideMark/>
          </w:tcPr>
          <w:p w14:paraId="58601561" w14:textId="77777777" w:rsidR="0003317D" w:rsidRPr="0003317D" w:rsidRDefault="0003317D" w:rsidP="0003317D">
            <w:pPr>
              <w:rPr>
                <w:lang w:val="es-PA"/>
              </w:rPr>
            </w:pPr>
            <w:r w:rsidRPr="0003317D">
              <w:rPr>
                <w:lang w:val="es-PA"/>
              </w:rPr>
              <w:t>15</w:t>
            </w:r>
          </w:p>
        </w:tc>
      </w:tr>
      <w:tr w:rsidR="0003317D" w:rsidRPr="0003317D" w14:paraId="44D867F5" w14:textId="77777777" w:rsidTr="0003317D">
        <w:trPr>
          <w:trHeight w:val="312"/>
          <w:jc w:val="center"/>
        </w:trPr>
        <w:tc>
          <w:tcPr>
            <w:tcW w:w="1190" w:type="pct"/>
            <w:tcBorders>
              <w:top w:val="single" w:sz="4" w:space="0" w:color="auto"/>
              <w:left w:val="single" w:sz="4" w:space="0" w:color="auto"/>
              <w:bottom w:val="single" w:sz="4" w:space="0" w:color="auto"/>
              <w:right w:val="single" w:sz="4" w:space="0" w:color="auto"/>
            </w:tcBorders>
            <w:hideMark/>
          </w:tcPr>
          <w:p w14:paraId="05CE009A" w14:textId="77777777" w:rsidR="0003317D" w:rsidRPr="0003317D" w:rsidRDefault="0003317D" w:rsidP="0003317D">
            <w:pPr>
              <w:rPr>
                <w:lang w:val="es-PA"/>
              </w:rPr>
            </w:pPr>
            <w:r w:rsidRPr="0003317D">
              <w:rPr>
                <w:lang w:val="es-PA"/>
              </w:rPr>
              <w:t>Facilidad de uso</w:t>
            </w:r>
          </w:p>
        </w:tc>
        <w:tc>
          <w:tcPr>
            <w:tcW w:w="379" w:type="pct"/>
            <w:tcBorders>
              <w:top w:val="single" w:sz="4" w:space="0" w:color="auto"/>
              <w:left w:val="single" w:sz="4" w:space="0" w:color="auto"/>
              <w:bottom w:val="single" w:sz="4" w:space="0" w:color="auto"/>
              <w:right w:val="single" w:sz="4" w:space="0" w:color="auto"/>
            </w:tcBorders>
            <w:hideMark/>
          </w:tcPr>
          <w:p w14:paraId="4AF9BFEE" w14:textId="77777777" w:rsidR="0003317D" w:rsidRPr="0003317D" w:rsidRDefault="0003317D" w:rsidP="0003317D">
            <w:pPr>
              <w:rPr>
                <w:lang w:val="es-PA"/>
              </w:rPr>
            </w:pPr>
            <w:r w:rsidRPr="0003317D">
              <w:rPr>
                <w:lang w:val="es-PA"/>
              </w:rPr>
              <w:t>5</w:t>
            </w:r>
          </w:p>
        </w:tc>
        <w:tc>
          <w:tcPr>
            <w:tcW w:w="541" w:type="pct"/>
            <w:tcBorders>
              <w:top w:val="single" w:sz="4" w:space="0" w:color="auto"/>
              <w:left w:val="single" w:sz="4" w:space="0" w:color="auto"/>
              <w:bottom w:val="single" w:sz="4" w:space="0" w:color="auto"/>
              <w:right w:val="single" w:sz="4" w:space="0" w:color="auto"/>
            </w:tcBorders>
            <w:hideMark/>
          </w:tcPr>
          <w:p w14:paraId="6A44D8D6" w14:textId="77777777" w:rsidR="0003317D" w:rsidRPr="0003317D" w:rsidRDefault="0003317D" w:rsidP="0003317D">
            <w:pPr>
              <w:rPr>
                <w:lang w:val="es-PA"/>
              </w:rPr>
            </w:pPr>
            <w:r w:rsidRPr="0003317D">
              <w:rPr>
                <w:lang w:val="es-PA"/>
              </w:rPr>
              <w:t>1</w:t>
            </w:r>
          </w:p>
        </w:tc>
        <w:tc>
          <w:tcPr>
            <w:tcW w:w="540" w:type="pct"/>
            <w:tcBorders>
              <w:top w:val="single" w:sz="4" w:space="0" w:color="auto"/>
              <w:left w:val="single" w:sz="4" w:space="0" w:color="auto"/>
              <w:bottom w:val="single" w:sz="4" w:space="0" w:color="auto"/>
              <w:right w:val="single" w:sz="4" w:space="0" w:color="auto"/>
            </w:tcBorders>
            <w:hideMark/>
          </w:tcPr>
          <w:p w14:paraId="6E3F7F9A" w14:textId="77777777" w:rsidR="0003317D" w:rsidRPr="0003317D" w:rsidRDefault="0003317D" w:rsidP="0003317D">
            <w:pPr>
              <w:rPr>
                <w:lang w:val="es-PA"/>
              </w:rPr>
            </w:pPr>
            <w:r w:rsidRPr="0003317D">
              <w:rPr>
                <w:lang w:val="es-PA"/>
              </w:rPr>
              <w:t>5</w:t>
            </w:r>
          </w:p>
        </w:tc>
        <w:tc>
          <w:tcPr>
            <w:tcW w:w="584" w:type="pct"/>
            <w:tcBorders>
              <w:top w:val="single" w:sz="4" w:space="0" w:color="auto"/>
              <w:left w:val="single" w:sz="4" w:space="0" w:color="auto"/>
              <w:bottom w:val="single" w:sz="4" w:space="0" w:color="auto"/>
              <w:right w:val="single" w:sz="4" w:space="0" w:color="auto"/>
            </w:tcBorders>
            <w:hideMark/>
          </w:tcPr>
          <w:p w14:paraId="150F2C70" w14:textId="77777777" w:rsidR="0003317D" w:rsidRPr="0003317D" w:rsidRDefault="0003317D" w:rsidP="0003317D">
            <w:pPr>
              <w:rPr>
                <w:lang w:val="es-PA"/>
              </w:rPr>
            </w:pPr>
            <w:r w:rsidRPr="0003317D">
              <w:rPr>
                <w:lang w:val="es-PA"/>
              </w:rPr>
              <w:t>4</w:t>
            </w:r>
          </w:p>
        </w:tc>
        <w:tc>
          <w:tcPr>
            <w:tcW w:w="600" w:type="pct"/>
            <w:tcBorders>
              <w:top w:val="single" w:sz="4" w:space="0" w:color="auto"/>
              <w:left w:val="single" w:sz="4" w:space="0" w:color="auto"/>
              <w:bottom w:val="single" w:sz="4" w:space="0" w:color="auto"/>
              <w:right w:val="single" w:sz="4" w:space="0" w:color="auto"/>
            </w:tcBorders>
            <w:hideMark/>
          </w:tcPr>
          <w:p w14:paraId="022870F9" w14:textId="77777777" w:rsidR="0003317D" w:rsidRPr="0003317D" w:rsidRDefault="0003317D" w:rsidP="0003317D">
            <w:pPr>
              <w:rPr>
                <w:lang w:val="es-PA"/>
              </w:rPr>
            </w:pPr>
            <w:r w:rsidRPr="0003317D">
              <w:rPr>
                <w:lang w:val="es-PA"/>
              </w:rPr>
              <w:t>20</w:t>
            </w:r>
          </w:p>
        </w:tc>
        <w:tc>
          <w:tcPr>
            <w:tcW w:w="638" w:type="pct"/>
            <w:tcBorders>
              <w:top w:val="single" w:sz="4" w:space="0" w:color="auto"/>
              <w:left w:val="single" w:sz="4" w:space="0" w:color="auto"/>
              <w:bottom w:val="single" w:sz="4" w:space="0" w:color="auto"/>
              <w:right w:val="single" w:sz="4" w:space="0" w:color="auto"/>
            </w:tcBorders>
            <w:hideMark/>
          </w:tcPr>
          <w:p w14:paraId="6482C158" w14:textId="77777777" w:rsidR="0003317D" w:rsidRPr="0003317D" w:rsidRDefault="0003317D" w:rsidP="0003317D">
            <w:pPr>
              <w:rPr>
                <w:lang w:val="es-PA"/>
              </w:rPr>
            </w:pPr>
            <w:r w:rsidRPr="0003317D">
              <w:rPr>
                <w:lang w:val="es-PA"/>
              </w:rPr>
              <w:t>4</w:t>
            </w:r>
          </w:p>
        </w:tc>
        <w:tc>
          <w:tcPr>
            <w:tcW w:w="528" w:type="pct"/>
            <w:tcBorders>
              <w:top w:val="single" w:sz="4" w:space="0" w:color="auto"/>
              <w:left w:val="single" w:sz="4" w:space="0" w:color="auto"/>
              <w:bottom w:val="single" w:sz="4" w:space="0" w:color="auto"/>
              <w:right w:val="single" w:sz="4" w:space="0" w:color="auto"/>
            </w:tcBorders>
            <w:hideMark/>
          </w:tcPr>
          <w:p w14:paraId="0740325A" w14:textId="77777777" w:rsidR="0003317D" w:rsidRPr="0003317D" w:rsidRDefault="0003317D" w:rsidP="0003317D">
            <w:pPr>
              <w:rPr>
                <w:lang w:val="es-PA"/>
              </w:rPr>
            </w:pPr>
            <w:r w:rsidRPr="0003317D">
              <w:rPr>
                <w:lang w:val="es-PA"/>
              </w:rPr>
              <w:t>20</w:t>
            </w:r>
          </w:p>
        </w:tc>
      </w:tr>
      <w:tr w:rsidR="0003317D" w:rsidRPr="0003317D" w14:paraId="37591EC9" w14:textId="77777777" w:rsidTr="0003317D">
        <w:trPr>
          <w:trHeight w:val="312"/>
          <w:jc w:val="center"/>
        </w:trPr>
        <w:tc>
          <w:tcPr>
            <w:tcW w:w="1190" w:type="pct"/>
            <w:tcBorders>
              <w:top w:val="single" w:sz="4" w:space="0" w:color="auto"/>
              <w:left w:val="single" w:sz="4" w:space="0" w:color="auto"/>
              <w:bottom w:val="single" w:sz="4" w:space="0" w:color="auto"/>
              <w:right w:val="single" w:sz="4" w:space="0" w:color="auto"/>
            </w:tcBorders>
            <w:hideMark/>
          </w:tcPr>
          <w:p w14:paraId="3D1903DC" w14:textId="77777777" w:rsidR="0003317D" w:rsidRPr="0003317D" w:rsidRDefault="0003317D" w:rsidP="0003317D">
            <w:pPr>
              <w:rPr>
                <w:lang w:val="es-PA"/>
              </w:rPr>
            </w:pPr>
            <w:r w:rsidRPr="0003317D">
              <w:rPr>
                <w:lang w:val="es-PA"/>
              </w:rPr>
              <w:t>Curva de aprendizaje</w:t>
            </w:r>
          </w:p>
        </w:tc>
        <w:tc>
          <w:tcPr>
            <w:tcW w:w="379" w:type="pct"/>
            <w:tcBorders>
              <w:top w:val="single" w:sz="4" w:space="0" w:color="auto"/>
              <w:left w:val="single" w:sz="4" w:space="0" w:color="auto"/>
              <w:bottom w:val="single" w:sz="4" w:space="0" w:color="auto"/>
              <w:right w:val="single" w:sz="4" w:space="0" w:color="auto"/>
            </w:tcBorders>
            <w:hideMark/>
          </w:tcPr>
          <w:p w14:paraId="03B5F14F" w14:textId="77777777" w:rsidR="0003317D" w:rsidRPr="0003317D" w:rsidRDefault="0003317D" w:rsidP="0003317D">
            <w:pPr>
              <w:rPr>
                <w:lang w:val="es-PA"/>
              </w:rPr>
            </w:pPr>
            <w:r w:rsidRPr="0003317D">
              <w:rPr>
                <w:lang w:val="es-PA"/>
              </w:rPr>
              <w:t>4</w:t>
            </w:r>
          </w:p>
        </w:tc>
        <w:tc>
          <w:tcPr>
            <w:tcW w:w="541" w:type="pct"/>
            <w:tcBorders>
              <w:top w:val="single" w:sz="4" w:space="0" w:color="auto"/>
              <w:left w:val="single" w:sz="4" w:space="0" w:color="auto"/>
              <w:bottom w:val="single" w:sz="4" w:space="0" w:color="auto"/>
              <w:right w:val="single" w:sz="4" w:space="0" w:color="auto"/>
            </w:tcBorders>
            <w:hideMark/>
          </w:tcPr>
          <w:p w14:paraId="75F703C4" w14:textId="77777777" w:rsidR="0003317D" w:rsidRPr="0003317D" w:rsidRDefault="0003317D" w:rsidP="0003317D">
            <w:pPr>
              <w:rPr>
                <w:lang w:val="es-PA"/>
              </w:rPr>
            </w:pPr>
            <w:r w:rsidRPr="0003317D">
              <w:rPr>
                <w:lang w:val="es-PA"/>
              </w:rPr>
              <w:t>1</w:t>
            </w:r>
          </w:p>
        </w:tc>
        <w:tc>
          <w:tcPr>
            <w:tcW w:w="540" w:type="pct"/>
            <w:tcBorders>
              <w:top w:val="single" w:sz="4" w:space="0" w:color="auto"/>
              <w:left w:val="single" w:sz="4" w:space="0" w:color="auto"/>
              <w:bottom w:val="single" w:sz="4" w:space="0" w:color="auto"/>
              <w:right w:val="single" w:sz="4" w:space="0" w:color="auto"/>
            </w:tcBorders>
            <w:hideMark/>
          </w:tcPr>
          <w:p w14:paraId="20586C84" w14:textId="77777777" w:rsidR="0003317D" w:rsidRPr="0003317D" w:rsidRDefault="0003317D" w:rsidP="0003317D">
            <w:pPr>
              <w:rPr>
                <w:lang w:val="es-PA"/>
              </w:rPr>
            </w:pPr>
            <w:r w:rsidRPr="0003317D">
              <w:rPr>
                <w:lang w:val="es-PA"/>
              </w:rPr>
              <w:t>4</w:t>
            </w:r>
          </w:p>
        </w:tc>
        <w:tc>
          <w:tcPr>
            <w:tcW w:w="584" w:type="pct"/>
            <w:tcBorders>
              <w:top w:val="single" w:sz="4" w:space="0" w:color="auto"/>
              <w:left w:val="single" w:sz="4" w:space="0" w:color="auto"/>
              <w:bottom w:val="single" w:sz="4" w:space="0" w:color="auto"/>
              <w:right w:val="single" w:sz="4" w:space="0" w:color="auto"/>
            </w:tcBorders>
            <w:hideMark/>
          </w:tcPr>
          <w:p w14:paraId="7B47D699" w14:textId="77777777" w:rsidR="0003317D" w:rsidRPr="0003317D" w:rsidRDefault="0003317D" w:rsidP="0003317D">
            <w:pPr>
              <w:rPr>
                <w:lang w:val="es-PA"/>
              </w:rPr>
            </w:pPr>
            <w:r w:rsidRPr="0003317D">
              <w:rPr>
                <w:lang w:val="es-PA"/>
              </w:rPr>
              <w:t>4</w:t>
            </w:r>
          </w:p>
        </w:tc>
        <w:tc>
          <w:tcPr>
            <w:tcW w:w="600" w:type="pct"/>
            <w:tcBorders>
              <w:top w:val="single" w:sz="4" w:space="0" w:color="auto"/>
              <w:left w:val="single" w:sz="4" w:space="0" w:color="auto"/>
              <w:bottom w:val="single" w:sz="4" w:space="0" w:color="auto"/>
              <w:right w:val="single" w:sz="4" w:space="0" w:color="auto"/>
            </w:tcBorders>
            <w:hideMark/>
          </w:tcPr>
          <w:p w14:paraId="0E0092D6" w14:textId="77777777" w:rsidR="0003317D" w:rsidRPr="0003317D" w:rsidRDefault="0003317D" w:rsidP="0003317D">
            <w:pPr>
              <w:rPr>
                <w:lang w:val="es-PA"/>
              </w:rPr>
            </w:pPr>
            <w:r w:rsidRPr="0003317D">
              <w:rPr>
                <w:lang w:val="es-PA"/>
              </w:rPr>
              <w:t>16</w:t>
            </w:r>
          </w:p>
        </w:tc>
        <w:tc>
          <w:tcPr>
            <w:tcW w:w="638" w:type="pct"/>
            <w:tcBorders>
              <w:top w:val="single" w:sz="4" w:space="0" w:color="auto"/>
              <w:left w:val="single" w:sz="4" w:space="0" w:color="auto"/>
              <w:bottom w:val="single" w:sz="4" w:space="0" w:color="auto"/>
              <w:right w:val="single" w:sz="4" w:space="0" w:color="auto"/>
            </w:tcBorders>
            <w:hideMark/>
          </w:tcPr>
          <w:p w14:paraId="470DDAE8" w14:textId="77777777" w:rsidR="0003317D" w:rsidRPr="0003317D" w:rsidRDefault="0003317D" w:rsidP="0003317D">
            <w:pPr>
              <w:rPr>
                <w:lang w:val="es-PA"/>
              </w:rPr>
            </w:pPr>
            <w:r w:rsidRPr="0003317D">
              <w:rPr>
                <w:lang w:val="es-PA"/>
              </w:rPr>
              <w:t>4</w:t>
            </w:r>
          </w:p>
        </w:tc>
        <w:tc>
          <w:tcPr>
            <w:tcW w:w="528" w:type="pct"/>
            <w:tcBorders>
              <w:top w:val="single" w:sz="4" w:space="0" w:color="auto"/>
              <w:left w:val="single" w:sz="4" w:space="0" w:color="auto"/>
              <w:bottom w:val="single" w:sz="4" w:space="0" w:color="auto"/>
              <w:right w:val="single" w:sz="4" w:space="0" w:color="auto"/>
            </w:tcBorders>
            <w:hideMark/>
          </w:tcPr>
          <w:p w14:paraId="7993D4D6" w14:textId="77777777" w:rsidR="0003317D" w:rsidRPr="0003317D" w:rsidRDefault="0003317D" w:rsidP="0003317D">
            <w:pPr>
              <w:rPr>
                <w:lang w:val="es-PA"/>
              </w:rPr>
            </w:pPr>
            <w:r w:rsidRPr="0003317D">
              <w:rPr>
                <w:lang w:val="es-PA"/>
              </w:rPr>
              <w:t>16</w:t>
            </w:r>
          </w:p>
        </w:tc>
      </w:tr>
      <w:tr w:rsidR="0003317D" w:rsidRPr="0003317D" w14:paraId="4A9F24A4" w14:textId="77777777" w:rsidTr="0003317D">
        <w:trPr>
          <w:trHeight w:val="312"/>
          <w:jc w:val="center"/>
        </w:trPr>
        <w:tc>
          <w:tcPr>
            <w:tcW w:w="1190" w:type="pct"/>
            <w:tcBorders>
              <w:top w:val="single" w:sz="4" w:space="0" w:color="auto"/>
              <w:left w:val="single" w:sz="4" w:space="0" w:color="auto"/>
              <w:bottom w:val="single" w:sz="4" w:space="0" w:color="auto"/>
              <w:right w:val="single" w:sz="4" w:space="0" w:color="auto"/>
            </w:tcBorders>
            <w:hideMark/>
          </w:tcPr>
          <w:p w14:paraId="70FEE766" w14:textId="77777777" w:rsidR="0003317D" w:rsidRPr="0003317D" w:rsidRDefault="0003317D" w:rsidP="0003317D">
            <w:pPr>
              <w:rPr>
                <w:lang w:val="es-PA"/>
              </w:rPr>
            </w:pPr>
            <w:r w:rsidRPr="0003317D">
              <w:rPr>
                <w:lang w:val="es-PA"/>
              </w:rPr>
              <w:t>Compatibilidad/Integración a otras herramientas y aplicaciones</w:t>
            </w:r>
          </w:p>
        </w:tc>
        <w:tc>
          <w:tcPr>
            <w:tcW w:w="379" w:type="pct"/>
            <w:tcBorders>
              <w:top w:val="single" w:sz="4" w:space="0" w:color="auto"/>
              <w:left w:val="single" w:sz="4" w:space="0" w:color="auto"/>
              <w:bottom w:val="single" w:sz="4" w:space="0" w:color="auto"/>
              <w:right w:val="single" w:sz="4" w:space="0" w:color="auto"/>
            </w:tcBorders>
            <w:hideMark/>
          </w:tcPr>
          <w:p w14:paraId="7E0020D9" w14:textId="77777777" w:rsidR="0003317D" w:rsidRPr="0003317D" w:rsidRDefault="0003317D" w:rsidP="0003317D">
            <w:pPr>
              <w:rPr>
                <w:lang w:val="es-PA"/>
              </w:rPr>
            </w:pPr>
            <w:r w:rsidRPr="0003317D">
              <w:rPr>
                <w:lang w:val="es-PA"/>
              </w:rPr>
              <w:t>5</w:t>
            </w:r>
          </w:p>
        </w:tc>
        <w:tc>
          <w:tcPr>
            <w:tcW w:w="541" w:type="pct"/>
            <w:tcBorders>
              <w:top w:val="single" w:sz="4" w:space="0" w:color="auto"/>
              <w:left w:val="single" w:sz="4" w:space="0" w:color="auto"/>
              <w:bottom w:val="single" w:sz="4" w:space="0" w:color="auto"/>
              <w:right w:val="single" w:sz="4" w:space="0" w:color="auto"/>
            </w:tcBorders>
            <w:hideMark/>
          </w:tcPr>
          <w:p w14:paraId="65F91B24" w14:textId="77777777" w:rsidR="0003317D" w:rsidRPr="0003317D" w:rsidRDefault="0003317D" w:rsidP="0003317D">
            <w:pPr>
              <w:rPr>
                <w:lang w:val="es-PA"/>
              </w:rPr>
            </w:pPr>
            <w:r w:rsidRPr="0003317D">
              <w:rPr>
                <w:lang w:val="es-PA"/>
              </w:rPr>
              <w:t>4</w:t>
            </w:r>
          </w:p>
        </w:tc>
        <w:tc>
          <w:tcPr>
            <w:tcW w:w="540" w:type="pct"/>
            <w:tcBorders>
              <w:top w:val="single" w:sz="4" w:space="0" w:color="auto"/>
              <w:left w:val="single" w:sz="4" w:space="0" w:color="auto"/>
              <w:bottom w:val="single" w:sz="4" w:space="0" w:color="auto"/>
              <w:right w:val="single" w:sz="4" w:space="0" w:color="auto"/>
            </w:tcBorders>
            <w:hideMark/>
          </w:tcPr>
          <w:p w14:paraId="20932D17" w14:textId="77777777" w:rsidR="0003317D" w:rsidRPr="0003317D" w:rsidRDefault="0003317D" w:rsidP="0003317D">
            <w:pPr>
              <w:rPr>
                <w:lang w:val="es-PA"/>
              </w:rPr>
            </w:pPr>
            <w:r w:rsidRPr="0003317D">
              <w:rPr>
                <w:lang w:val="es-PA"/>
              </w:rPr>
              <w:t>20</w:t>
            </w:r>
          </w:p>
        </w:tc>
        <w:tc>
          <w:tcPr>
            <w:tcW w:w="584" w:type="pct"/>
            <w:tcBorders>
              <w:top w:val="single" w:sz="4" w:space="0" w:color="auto"/>
              <w:left w:val="single" w:sz="4" w:space="0" w:color="auto"/>
              <w:bottom w:val="single" w:sz="4" w:space="0" w:color="auto"/>
              <w:right w:val="single" w:sz="4" w:space="0" w:color="auto"/>
            </w:tcBorders>
            <w:hideMark/>
          </w:tcPr>
          <w:p w14:paraId="49358C3E" w14:textId="77777777" w:rsidR="0003317D" w:rsidRPr="0003317D" w:rsidRDefault="0003317D" w:rsidP="0003317D">
            <w:pPr>
              <w:rPr>
                <w:lang w:val="es-PA"/>
              </w:rPr>
            </w:pPr>
            <w:r w:rsidRPr="0003317D">
              <w:rPr>
                <w:lang w:val="es-PA"/>
              </w:rPr>
              <w:t>4</w:t>
            </w:r>
          </w:p>
        </w:tc>
        <w:tc>
          <w:tcPr>
            <w:tcW w:w="600" w:type="pct"/>
            <w:tcBorders>
              <w:top w:val="single" w:sz="4" w:space="0" w:color="auto"/>
              <w:left w:val="single" w:sz="4" w:space="0" w:color="auto"/>
              <w:bottom w:val="single" w:sz="4" w:space="0" w:color="auto"/>
              <w:right w:val="single" w:sz="4" w:space="0" w:color="auto"/>
            </w:tcBorders>
            <w:hideMark/>
          </w:tcPr>
          <w:p w14:paraId="26520BE7" w14:textId="77777777" w:rsidR="0003317D" w:rsidRPr="0003317D" w:rsidRDefault="0003317D" w:rsidP="0003317D">
            <w:pPr>
              <w:rPr>
                <w:lang w:val="es-PA"/>
              </w:rPr>
            </w:pPr>
            <w:r w:rsidRPr="0003317D">
              <w:rPr>
                <w:lang w:val="es-PA"/>
              </w:rPr>
              <w:t>20</w:t>
            </w:r>
          </w:p>
        </w:tc>
        <w:tc>
          <w:tcPr>
            <w:tcW w:w="638" w:type="pct"/>
            <w:tcBorders>
              <w:top w:val="single" w:sz="4" w:space="0" w:color="auto"/>
              <w:left w:val="single" w:sz="4" w:space="0" w:color="auto"/>
              <w:bottom w:val="single" w:sz="4" w:space="0" w:color="auto"/>
              <w:right w:val="single" w:sz="4" w:space="0" w:color="auto"/>
            </w:tcBorders>
            <w:hideMark/>
          </w:tcPr>
          <w:p w14:paraId="349F6D8B" w14:textId="77777777" w:rsidR="0003317D" w:rsidRPr="0003317D" w:rsidRDefault="0003317D" w:rsidP="0003317D">
            <w:pPr>
              <w:rPr>
                <w:lang w:val="es-PA"/>
              </w:rPr>
            </w:pPr>
            <w:r w:rsidRPr="0003317D">
              <w:rPr>
                <w:lang w:val="es-PA"/>
              </w:rPr>
              <w:t>3</w:t>
            </w:r>
          </w:p>
        </w:tc>
        <w:tc>
          <w:tcPr>
            <w:tcW w:w="528" w:type="pct"/>
            <w:tcBorders>
              <w:top w:val="single" w:sz="4" w:space="0" w:color="auto"/>
              <w:left w:val="single" w:sz="4" w:space="0" w:color="auto"/>
              <w:bottom w:val="single" w:sz="4" w:space="0" w:color="auto"/>
              <w:right w:val="single" w:sz="4" w:space="0" w:color="auto"/>
            </w:tcBorders>
            <w:hideMark/>
          </w:tcPr>
          <w:p w14:paraId="633A320E" w14:textId="77777777" w:rsidR="0003317D" w:rsidRPr="0003317D" w:rsidRDefault="0003317D" w:rsidP="0003317D">
            <w:pPr>
              <w:rPr>
                <w:lang w:val="es-PA"/>
              </w:rPr>
            </w:pPr>
            <w:r w:rsidRPr="0003317D">
              <w:rPr>
                <w:lang w:val="es-PA"/>
              </w:rPr>
              <w:t>15</w:t>
            </w:r>
          </w:p>
        </w:tc>
      </w:tr>
      <w:tr w:rsidR="0003317D" w:rsidRPr="0003317D" w14:paraId="01C0B447" w14:textId="77777777" w:rsidTr="0003317D">
        <w:trPr>
          <w:trHeight w:val="312"/>
          <w:jc w:val="center"/>
        </w:trPr>
        <w:tc>
          <w:tcPr>
            <w:tcW w:w="1190" w:type="pct"/>
            <w:tcBorders>
              <w:top w:val="single" w:sz="4" w:space="0" w:color="auto"/>
              <w:left w:val="single" w:sz="4" w:space="0" w:color="auto"/>
              <w:bottom w:val="single" w:sz="4" w:space="0" w:color="auto"/>
              <w:right w:val="single" w:sz="4" w:space="0" w:color="auto"/>
            </w:tcBorders>
            <w:hideMark/>
          </w:tcPr>
          <w:p w14:paraId="564D9473" w14:textId="77777777" w:rsidR="0003317D" w:rsidRPr="0003317D" w:rsidRDefault="0003317D" w:rsidP="0003317D">
            <w:pPr>
              <w:rPr>
                <w:lang w:val="es-PA"/>
              </w:rPr>
            </w:pPr>
            <w:r w:rsidRPr="0003317D">
              <w:rPr>
                <w:lang w:val="es-PA"/>
              </w:rPr>
              <w:t>Costo/Licenciamiento</w:t>
            </w:r>
          </w:p>
        </w:tc>
        <w:tc>
          <w:tcPr>
            <w:tcW w:w="379" w:type="pct"/>
            <w:tcBorders>
              <w:top w:val="single" w:sz="4" w:space="0" w:color="auto"/>
              <w:left w:val="single" w:sz="4" w:space="0" w:color="auto"/>
              <w:bottom w:val="single" w:sz="4" w:space="0" w:color="auto"/>
              <w:right w:val="single" w:sz="4" w:space="0" w:color="auto"/>
            </w:tcBorders>
            <w:hideMark/>
          </w:tcPr>
          <w:p w14:paraId="7944D6B1" w14:textId="77777777" w:rsidR="0003317D" w:rsidRPr="0003317D" w:rsidRDefault="0003317D" w:rsidP="0003317D">
            <w:pPr>
              <w:rPr>
                <w:lang w:val="es-PA"/>
              </w:rPr>
            </w:pPr>
            <w:r w:rsidRPr="0003317D">
              <w:rPr>
                <w:lang w:val="es-PA"/>
              </w:rPr>
              <w:t>3</w:t>
            </w:r>
          </w:p>
        </w:tc>
        <w:tc>
          <w:tcPr>
            <w:tcW w:w="541" w:type="pct"/>
            <w:tcBorders>
              <w:top w:val="single" w:sz="4" w:space="0" w:color="auto"/>
              <w:left w:val="single" w:sz="4" w:space="0" w:color="auto"/>
              <w:bottom w:val="single" w:sz="4" w:space="0" w:color="auto"/>
              <w:right w:val="single" w:sz="4" w:space="0" w:color="auto"/>
            </w:tcBorders>
            <w:hideMark/>
          </w:tcPr>
          <w:p w14:paraId="60ED391D" w14:textId="77777777" w:rsidR="0003317D" w:rsidRPr="0003317D" w:rsidRDefault="0003317D" w:rsidP="0003317D">
            <w:pPr>
              <w:rPr>
                <w:lang w:val="es-PA"/>
              </w:rPr>
            </w:pPr>
            <w:r w:rsidRPr="0003317D">
              <w:rPr>
                <w:lang w:val="es-PA"/>
              </w:rPr>
              <w:t>4</w:t>
            </w:r>
          </w:p>
        </w:tc>
        <w:tc>
          <w:tcPr>
            <w:tcW w:w="540" w:type="pct"/>
            <w:tcBorders>
              <w:top w:val="single" w:sz="4" w:space="0" w:color="auto"/>
              <w:left w:val="single" w:sz="4" w:space="0" w:color="auto"/>
              <w:bottom w:val="single" w:sz="4" w:space="0" w:color="auto"/>
              <w:right w:val="single" w:sz="4" w:space="0" w:color="auto"/>
            </w:tcBorders>
            <w:hideMark/>
          </w:tcPr>
          <w:p w14:paraId="07B4EE45" w14:textId="77777777" w:rsidR="0003317D" w:rsidRPr="0003317D" w:rsidRDefault="0003317D" w:rsidP="0003317D">
            <w:pPr>
              <w:rPr>
                <w:lang w:val="es-PA"/>
              </w:rPr>
            </w:pPr>
            <w:r w:rsidRPr="0003317D">
              <w:rPr>
                <w:lang w:val="es-PA"/>
              </w:rPr>
              <w:t>12</w:t>
            </w:r>
          </w:p>
        </w:tc>
        <w:tc>
          <w:tcPr>
            <w:tcW w:w="584" w:type="pct"/>
            <w:tcBorders>
              <w:top w:val="single" w:sz="4" w:space="0" w:color="auto"/>
              <w:left w:val="single" w:sz="4" w:space="0" w:color="auto"/>
              <w:bottom w:val="single" w:sz="4" w:space="0" w:color="auto"/>
              <w:right w:val="single" w:sz="4" w:space="0" w:color="auto"/>
            </w:tcBorders>
            <w:hideMark/>
          </w:tcPr>
          <w:p w14:paraId="432593A6" w14:textId="77777777" w:rsidR="0003317D" w:rsidRPr="0003317D" w:rsidRDefault="0003317D" w:rsidP="0003317D">
            <w:pPr>
              <w:rPr>
                <w:lang w:val="es-PA"/>
              </w:rPr>
            </w:pPr>
            <w:r w:rsidRPr="0003317D">
              <w:rPr>
                <w:lang w:val="es-PA"/>
              </w:rPr>
              <w:t>4</w:t>
            </w:r>
          </w:p>
        </w:tc>
        <w:tc>
          <w:tcPr>
            <w:tcW w:w="600" w:type="pct"/>
            <w:tcBorders>
              <w:top w:val="single" w:sz="4" w:space="0" w:color="auto"/>
              <w:left w:val="single" w:sz="4" w:space="0" w:color="auto"/>
              <w:bottom w:val="single" w:sz="4" w:space="0" w:color="auto"/>
              <w:right w:val="single" w:sz="4" w:space="0" w:color="auto"/>
            </w:tcBorders>
            <w:hideMark/>
          </w:tcPr>
          <w:p w14:paraId="139E2531" w14:textId="77777777" w:rsidR="0003317D" w:rsidRPr="0003317D" w:rsidRDefault="0003317D" w:rsidP="0003317D">
            <w:pPr>
              <w:rPr>
                <w:lang w:val="es-PA"/>
              </w:rPr>
            </w:pPr>
            <w:r w:rsidRPr="0003317D">
              <w:rPr>
                <w:lang w:val="es-PA"/>
              </w:rPr>
              <w:t>12</w:t>
            </w:r>
          </w:p>
        </w:tc>
        <w:tc>
          <w:tcPr>
            <w:tcW w:w="638" w:type="pct"/>
            <w:tcBorders>
              <w:top w:val="single" w:sz="4" w:space="0" w:color="auto"/>
              <w:left w:val="single" w:sz="4" w:space="0" w:color="auto"/>
              <w:bottom w:val="single" w:sz="4" w:space="0" w:color="auto"/>
              <w:right w:val="single" w:sz="4" w:space="0" w:color="auto"/>
            </w:tcBorders>
            <w:hideMark/>
          </w:tcPr>
          <w:p w14:paraId="35059321" w14:textId="77777777" w:rsidR="0003317D" w:rsidRPr="0003317D" w:rsidRDefault="0003317D" w:rsidP="0003317D">
            <w:pPr>
              <w:rPr>
                <w:lang w:val="es-PA"/>
              </w:rPr>
            </w:pPr>
            <w:r w:rsidRPr="0003317D">
              <w:rPr>
                <w:lang w:val="es-PA"/>
              </w:rPr>
              <w:t>2</w:t>
            </w:r>
          </w:p>
        </w:tc>
        <w:tc>
          <w:tcPr>
            <w:tcW w:w="528" w:type="pct"/>
            <w:tcBorders>
              <w:top w:val="single" w:sz="4" w:space="0" w:color="auto"/>
              <w:left w:val="single" w:sz="4" w:space="0" w:color="auto"/>
              <w:bottom w:val="single" w:sz="4" w:space="0" w:color="auto"/>
              <w:right w:val="single" w:sz="4" w:space="0" w:color="auto"/>
            </w:tcBorders>
            <w:hideMark/>
          </w:tcPr>
          <w:p w14:paraId="31EA3A06" w14:textId="77777777" w:rsidR="0003317D" w:rsidRPr="0003317D" w:rsidRDefault="0003317D" w:rsidP="0003317D">
            <w:pPr>
              <w:rPr>
                <w:lang w:val="es-PA"/>
              </w:rPr>
            </w:pPr>
            <w:r w:rsidRPr="0003317D">
              <w:rPr>
                <w:lang w:val="es-PA"/>
              </w:rPr>
              <w:t>6</w:t>
            </w:r>
          </w:p>
        </w:tc>
      </w:tr>
      <w:tr w:rsidR="0003317D" w:rsidRPr="0003317D" w14:paraId="2AF52FCD" w14:textId="77777777" w:rsidTr="0003317D">
        <w:trPr>
          <w:trHeight w:val="312"/>
          <w:jc w:val="center"/>
        </w:trPr>
        <w:tc>
          <w:tcPr>
            <w:tcW w:w="1190" w:type="pct"/>
            <w:tcBorders>
              <w:top w:val="single" w:sz="4" w:space="0" w:color="auto"/>
              <w:left w:val="single" w:sz="4" w:space="0" w:color="auto"/>
              <w:bottom w:val="single" w:sz="4" w:space="0" w:color="auto"/>
              <w:right w:val="single" w:sz="4" w:space="0" w:color="auto"/>
            </w:tcBorders>
            <w:hideMark/>
          </w:tcPr>
          <w:p w14:paraId="58D0AED4" w14:textId="77777777" w:rsidR="0003317D" w:rsidRPr="0003317D" w:rsidRDefault="0003317D" w:rsidP="0003317D">
            <w:pPr>
              <w:rPr>
                <w:lang w:val="es-PA"/>
              </w:rPr>
            </w:pPr>
            <w:r w:rsidRPr="0003317D">
              <w:rPr>
                <w:lang w:val="es-PA"/>
              </w:rPr>
              <w:t>Escalabilidad</w:t>
            </w:r>
          </w:p>
        </w:tc>
        <w:tc>
          <w:tcPr>
            <w:tcW w:w="379" w:type="pct"/>
            <w:tcBorders>
              <w:top w:val="single" w:sz="4" w:space="0" w:color="auto"/>
              <w:left w:val="single" w:sz="4" w:space="0" w:color="auto"/>
              <w:bottom w:val="single" w:sz="4" w:space="0" w:color="auto"/>
              <w:right w:val="single" w:sz="4" w:space="0" w:color="auto"/>
            </w:tcBorders>
            <w:hideMark/>
          </w:tcPr>
          <w:p w14:paraId="58CFED35" w14:textId="77777777" w:rsidR="0003317D" w:rsidRPr="0003317D" w:rsidRDefault="0003317D" w:rsidP="0003317D">
            <w:pPr>
              <w:rPr>
                <w:lang w:val="es-PA"/>
              </w:rPr>
            </w:pPr>
            <w:r w:rsidRPr="0003317D">
              <w:rPr>
                <w:lang w:val="es-PA"/>
              </w:rPr>
              <w:t>5</w:t>
            </w:r>
          </w:p>
        </w:tc>
        <w:tc>
          <w:tcPr>
            <w:tcW w:w="541" w:type="pct"/>
            <w:tcBorders>
              <w:top w:val="single" w:sz="4" w:space="0" w:color="auto"/>
              <w:left w:val="single" w:sz="4" w:space="0" w:color="auto"/>
              <w:bottom w:val="single" w:sz="4" w:space="0" w:color="auto"/>
              <w:right w:val="single" w:sz="4" w:space="0" w:color="auto"/>
            </w:tcBorders>
            <w:hideMark/>
          </w:tcPr>
          <w:p w14:paraId="3BCBF434" w14:textId="77777777" w:rsidR="0003317D" w:rsidRPr="0003317D" w:rsidRDefault="0003317D" w:rsidP="0003317D">
            <w:pPr>
              <w:rPr>
                <w:lang w:val="es-PA"/>
              </w:rPr>
            </w:pPr>
            <w:r w:rsidRPr="0003317D">
              <w:rPr>
                <w:lang w:val="es-PA"/>
              </w:rPr>
              <w:t>4</w:t>
            </w:r>
          </w:p>
        </w:tc>
        <w:tc>
          <w:tcPr>
            <w:tcW w:w="540" w:type="pct"/>
            <w:tcBorders>
              <w:top w:val="single" w:sz="4" w:space="0" w:color="auto"/>
              <w:left w:val="single" w:sz="4" w:space="0" w:color="auto"/>
              <w:bottom w:val="single" w:sz="4" w:space="0" w:color="auto"/>
              <w:right w:val="single" w:sz="4" w:space="0" w:color="auto"/>
            </w:tcBorders>
            <w:hideMark/>
          </w:tcPr>
          <w:p w14:paraId="1A644297" w14:textId="77777777" w:rsidR="0003317D" w:rsidRPr="0003317D" w:rsidRDefault="0003317D" w:rsidP="0003317D">
            <w:pPr>
              <w:rPr>
                <w:lang w:val="es-PA"/>
              </w:rPr>
            </w:pPr>
            <w:r w:rsidRPr="0003317D">
              <w:rPr>
                <w:lang w:val="es-PA"/>
              </w:rPr>
              <w:t>20</w:t>
            </w:r>
          </w:p>
        </w:tc>
        <w:tc>
          <w:tcPr>
            <w:tcW w:w="584" w:type="pct"/>
            <w:tcBorders>
              <w:top w:val="single" w:sz="4" w:space="0" w:color="auto"/>
              <w:left w:val="single" w:sz="4" w:space="0" w:color="auto"/>
              <w:bottom w:val="single" w:sz="4" w:space="0" w:color="auto"/>
              <w:right w:val="single" w:sz="4" w:space="0" w:color="auto"/>
            </w:tcBorders>
            <w:hideMark/>
          </w:tcPr>
          <w:p w14:paraId="135B4A37" w14:textId="77777777" w:rsidR="0003317D" w:rsidRPr="0003317D" w:rsidRDefault="0003317D" w:rsidP="0003317D">
            <w:pPr>
              <w:rPr>
                <w:lang w:val="es-PA"/>
              </w:rPr>
            </w:pPr>
            <w:r w:rsidRPr="0003317D">
              <w:rPr>
                <w:lang w:val="es-PA"/>
              </w:rPr>
              <w:t>4</w:t>
            </w:r>
          </w:p>
        </w:tc>
        <w:tc>
          <w:tcPr>
            <w:tcW w:w="600" w:type="pct"/>
            <w:tcBorders>
              <w:top w:val="single" w:sz="4" w:space="0" w:color="auto"/>
              <w:left w:val="single" w:sz="4" w:space="0" w:color="auto"/>
              <w:bottom w:val="single" w:sz="4" w:space="0" w:color="auto"/>
              <w:right w:val="single" w:sz="4" w:space="0" w:color="auto"/>
            </w:tcBorders>
            <w:hideMark/>
          </w:tcPr>
          <w:p w14:paraId="303ACBAA" w14:textId="77777777" w:rsidR="0003317D" w:rsidRPr="0003317D" w:rsidRDefault="0003317D" w:rsidP="0003317D">
            <w:pPr>
              <w:rPr>
                <w:lang w:val="es-PA"/>
              </w:rPr>
            </w:pPr>
            <w:r w:rsidRPr="0003317D">
              <w:rPr>
                <w:lang w:val="es-PA"/>
              </w:rPr>
              <w:t>20</w:t>
            </w:r>
          </w:p>
        </w:tc>
        <w:tc>
          <w:tcPr>
            <w:tcW w:w="638" w:type="pct"/>
            <w:tcBorders>
              <w:top w:val="single" w:sz="4" w:space="0" w:color="auto"/>
              <w:left w:val="single" w:sz="4" w:space="0" w:color="auto"/>
              <w:bottom w:val="single" w:sz="4" w:space="0" w:color="auto"/>
              <w:right w:val="single" w:sz="4" w:space="0" w:color="auto"/>
            </w:tcBorders>
            <w:hideMark/>
          </w:tcPr>
          <w:p w14:paraId="5AA40EA0" w14:textId="77777777" w:rsidR="0003317D" w:rsidRPr="0003317D" w:rsidRDefault="0003317D" w:rsidP="0003317D">
            <w:pPr>
              <w:rPr>
                <w:lang w:val="es-PA"/>
              </w:rPr>
            </w:pPr>
            <w:r w:rsidRPr="0003317D">
              <w:rPr>
                <w:lang w:val="es-PA"/>
              </w:rPr>
              <w:t>3</w:t>
            </w:r>
          </w:p>
        </w:tc>
        <w:tc>
          <w:tcPr>
            <w:tcW w:w="528" w:type="pct"/>
            <w:tcBorders>
              <w:top w:val="single" w:sz="4" w:space="0" w:color="auto"/>
              <w:left w:val="single" w:sz="4" w:space="0" w:color="auto"/>
              <w:bottom w:val="single" w:sz="4" w:space="0" w:color="auto"/>
              <w:right w:val="single" w:sz="4" w:space="0" w:color="auto"/>
            </w:tcBorders>
            <w:hideMark/>
          </w:tcPr>
          <w:p w14:paraId="62D1F01B" w14:textId="77777777" w:rsidR="0003317D" w:rsidRPr="0003317D" w:rsidRDefault="0003317D" w:rsidP="0003317D">
            <w:pPr>
              <w:rPr>
                <w:lang w:val="es-PA"/>
              </w:rPr>
            </w:pPr>
            <w:r w:rsidRPr="0003317D">
              <w:rPr>
                <w:lang w:val="es-PA"/>
              </w:rPr>
              <w:t>15</w:t>
            </w:r>
          </w:p>
        </w:tc>
      </w:tr>
      <w:tr w:rsidR="0003317D" w:rsidRPr="0003317D" w14:paraId="333888DA" w14:textId="77777777" w:rsidTr="0003317D">
        <w:trPr>
          <w:trHeight w:val="312"/>
          <w:jc w:val="center"/>
        </w:trPr>
        <w:tc>
          <w:tcPr>
            <w:tcW w:w="1190" w:type="pct"/>
            <w:tcBorders>
              <w:top w:val="single" w:sz="4" w:space="0" w:color="auto"/>
              <w:left w:val="single" w:sz="4" w:space="0" w:color="auto"/>
              <w:bottom w:val="single" w:sz="4" w:space="0" w:color="auto"/>
              <w:right w:val="single" w:sz="4" w:space="0" w:color="auto"/>
            </w:tcBorders>
            <w:hideMark/>
          </w:tcPr>
          <w:p w14:paraId="1B3785D8" w14:textId="77777777" w:rsidR="0003317D" w:rsidRPr="0003317D" w:rsidRDefault="0003317D" w:rsidP="0003317D">
            <w:pPr>
              <w:rPr>
                <w:lang w:val="es-PA"/>
              </w:rPr>
            </w:pPr>
            <w:r w:rsidRPr="0003317D">
              <w:rPr>
                <w:lang w:val="es-PA"/>
              </w:rPr>
              <w:t>Flexibilidad/Capacidad de personalización</w:t>
            </w:r>
          </w:p>
        </w:tc>
        <w:tc>
          <w:tcPr>
            <w:tcW w:w="379" w:type="pct"/>
            <w:tcBorders>
              <w:top w:val="single" w:sz="4" w:space="0" w:color="auto"/>
              <w:left w:val="single" w:sz="4" w:space="0" w:color="auto"/>
              <w:bottom w:val="single" w:sz="4" w:space="0" w:color="auto"/>
              <w:right w:val="single" w:sz="4" w:space="0" w:color="auto"/>
            </w:tcBorders>
            <w:hideMark/>
          </w:tcPr>
          <w:p w14:paraId="3C16760D" w14:textId="77777777" w:rsidR="0003317D" w:rsidRPr="0003317D" w:rsidRDefault="0003317D" w:rsidP="0003317D">
            <w:pPr>
              <w:rPr>
                <w:lang w:val="es-PA"/>
              </w:rPr>
            </w:pPr>
            <w:r w:rsidRPr="0003317D">
              <w:rPr>
                <w:lang w:val="es-PA"/>
              </w:rPr>
              <w:t>3</w:t>
            </w:r>
          </w:p>
        </w:tc>
        <w:tc>
          <w:tcPr>
            <w:tcW w:w="541" w:type="pct"/>
            <w:tcBorders>
              <w:top w:val="single" w:sz="4" w:space="0" w:color="auto"/>
              <w:left w:val="single" w:sz="4" w:space="0" w:color="auto"/>
              <w:bottom w:val="single" w:sz="4" w:space="0" w:color="auto"/>
              <w:right w:val="single" w:sz="4" w:space="0" w:color="auto"/>
            </w:tcBorders>
            <w:hideMark/>
          </w:tcPr>
          <w:p w14:paraId="44BBAE9C" w14:textId="77777777" w:rsidR="0003317D" w:rsidRPr="0003317D" w:rsidRDefault="0003317D" w:rsidP="0003317D">
            <w:pPr>
              <w:rPr>
                <w:lang w:val="es-PA"/>
              </w:rPr>
            </w:pPr>
            <w:r w:rsidRPr="0003317D">
              <w:rPr>
                <w:lang w:val="es-PA"/>
              </w:rPr>
              <w:t>4</w:t>
            </w:r>
          </w:p>
        </w:tc>
        <w:tc>
          <w:tcPr>
            <w:tcW w:w="540" w:type="pct"/>
            <w:tcBorders>
              <w:top w:val="single" w:sz="4" w:space="0" w:color="auto"/>
              <w:left w:val="single" w:sz="4" w:space="0" w:color="auto"/>
              <w:bottom w:val="single" w:sz="4" w:space="0" w:color="auto"/>
              <w:right w:val="single" w:sz="4" w:space="0" w:color="auto"/>
            </w:tcBorders>
            <w:hideMark/>
          </w:tcPr>
          <w:p w14:paraId="6F266100" w14:textId="77777777" w:rsidR="0003317D" w:rsidRPr="0003317D" w:rsidRDefault="0003317D" w:rsidP="0003317D">
            <w:pPr>
              <w:rPr>
                <w:lang w:val="es-PA"/>
              </w:rPr>
            </w:pPr>
            <w:r w:rsidRPr="0003317D">
              <w:rPr>
                <w:lang w:val="es-PA"/>
              </w:rPr>
              <w:t>12</w:t>
            </w:r>
          </w:p>
        </w:tc>
        <w:tc>
          <w:tcPr>
            <w:tcW w:w="584" w:type="pct"/>
            <w:tcBorders>
              <w:top w:val="single" w:sz="4" w:space="0" w:color="auto"/>
              <w:left w:val="single" w:sz="4" w:space="0" w:color="auto"/>
              <w:bottom w:val="single" w:sz="4" w:space="0" w:color="auto"/>
              <w:right w:val="single" w:sz="4" w:space="0" w:color="auto"/>
            </w:tcBorders>
            <w:hideMark/>
          </w:tcPr>
          <w:p w14:paraId="2E641E09" w14:textId="77777777" w:rsidR="0003317D" w:rsidRPr="0003317D" w:rsidRDefault="0003317D" w:rsidP="0003317D">
            <w:pPr>
              <w:rPr>
                <w:lang w:val="es-PA"/>
              </w:rPr>
            </w:pPr>
            <w:r w:rsidRPr="0003317D">
              <w:rPr>
                <w:lang w:val="es-PA"/>
              </w:rPr>
              <w:t>4</w:t>
            </w:r>
          </w:p>
        </w:tc>
        <w:tc>
          <w:tcPr>
            <w:tcW w:w="600" w:type="pct"/>
            <w:tcBorders>
              <w:top w:val="single" w:sz="4" w:space="0" w:color="auto"/>
              <w:left w:val="single" w:sz="4" w:space="0" w:color="auto"/>
              <w:bottom w:val="single" w:sz="4" w:space="0" w:color="auto"/>
              <w:right w:val="single" w:sz="4" w:space="0" w:color="auto"/>
            </w:tcBorders>
            <w:hideMark/>
          </w:tcPr>
          <w:p w14:paraId="51E0FB70" w14:textId="77777777" w:rsidR="0003317D" w:rsidRPr="0003317D" w:rsidRDefault="0003317D" w:rsidP="0003317D">
            <w:pPr>
              <w:rPr>
                <w:lang w:val="es-PA"/>
              </w:rPr>
            </w:pPr>
            <w:r w:rsidRPr="0003317D">
              <w:rPr>
                <w:lang w:val="es-PA"/>
              </w:rPr>
              <w:t>12</w:t>
            </w:r>
          </w:p>
        </w:tc>
        <w:tc>
          <w:tcPr>
            <w:tcW w:w="638" w:type="pct"/>
            <w:tcBorders>
              <w:top w:val="single" w:sz="4" w:space="0" w:color="auto"/>
              <w:left w:val="single" w:sz="4" w:space="0" w:color="auto"/>
              <w:bottom w:val="single" w:sz="4" w:space="0" w:color="auto"/>
              <w:right w:val="single" w:sz="4" w:space="0" w:color="auto"/>
            </w:tcBorders>
            <w:hideMark/>
          </w:tcPr>
          <w:p w14:paraId="3F1ACC0F" w14:textId="77777777" w:rsidR="0003317D" w:rsidRPr="0003317D" w:rsidRDefault="0003317D" w:rsidP="0003317D">
            <w:pPr>
              <w:rPr>
                <w:lang w:val="es-PA"/>
              </w:rPr>
            </w:pPr>
            <w:r w:rsidRPr="0003317D">
              <w:rPr>
                <w:lang w:val="es-PA"/>
              </w:rPr>
              <w:t>4</w:t>
            </w:r>
          </w:p>
        </w:tc>
        <w:tc>
          <w:tcPr>
            <w:tcW w:w="528" w:type="pct"/>
            <w:tcBorders>
              <w:top w:val="single" w:sz="4" w:space="0" w:color="auto"/>
              <w:left w:val="single" w:sz="4" w:space="0" w:color="auto"/>
              <w:bottom w:val="single" w:sz="4" w:space="0" w:color="auto"/>
              <w:right w:val="single" w:sz="4" w:space="0" w:color="auto"/>
            </w:tcBorders>
            <w:hideMark/>
          </w:tcPr>
          <w:p w14:paraId="02132329" w14:textId="77777777" w:rsidR="0003317D" w:rsidRPr="0003317D" w:rsidRDefault="0003317D" w:rsidP="0003317D">
            <w:pPr>
              <w:rPr>
                <w:lang w:val="es-PA"/>
              </w:rPr>
            </w:pPr>
            <w:r w:rsidRPr="0003317D">
              <w:rPr>
                <w:lang w:val="es-PA"/>
              </w:rPr>
              <w:t>12</w:t>
            </w:r>
          </w:p>
        </w:tc>
      </w:tr>
      <w:tr w:rsidR="0003317D" w:rsidRPr="0003317D" w14:paraId="714BA018" w14:textId="77777777" w:rsidTr="0003317D">
        <w:trPr>
          <w:trHeight w:val="312"/>
          <w:jc w:val="center"/>
        </w:trPr>
        <w:tc>
          <w:tcPr>
            <w:tcW w:w="1190" w:type="pct"/>
            <w:tcBorders>
              <w:top w:val="single" w:sz="4" w:space="0" w:color="auto"/>
              <w:left w:val="single" w:sz="4" w:space="0" w:color="auto"/>
              <w:bottom w:val="single" w:sz="4" w:space="0" w:color="auto"/>
              <w:right w:val="single" w:sz="4" w:space="0" w:color="auto"/>
            </w:tcBorders>
            <w:hideMark/>
          </w:tcPr>
          <w:p w14:paraId="1AE6EC71" w14:textId="77777777" w:rsidR="0003317D" w:rsidRPr="0003317D" w:rsidRDefault="0003317D" w:rsidP="0003317D">
            <w:pPr>
              <w:rPr>
                <w:lang w:val="es-PA"/>
              </w:rPr>
            </w:pPr>
            <w:r w:rsidRPr="0003317D">
              <w:rPr>
                <w:lang w:val="es-PA"/>
              </w:rPr>
              <w:t>Lenguajes de programación soportados</w:t>
            </w:r>
          </w:p>
        </w:tc>
        <w:tc>
          <w:tcPr>
            <w:tcW w:w="379" w:type="pct"/>
            <w:tcBorders>
              <w:top w:val="single" w:sz="4" w:space="0" w:color="auto"/>
              <w:left w:val="single" w:sz="4" w:space="0" w:color="auto"/>
              <w:bottom w:val="single" w:sz="4" w:space="0" w:color="auto"/>
              <w:right w:val="single" w:sz="4" w:space="0" w:color="auto"/>
            </w:tcBorders>
            <w:hideMark/>
          </w:tcPr>
          <w:p w14:paraId="28095BFB" w14:textId="77777777" w:rsidR="0003317D" w:rsidRPr="0003317D" w:rsidRDefault="0003317D" w:rsidP="0003317D">
            <w:pPr>
              <w:rPr>
                <w:lang w:val="es-PA"/>
              </w:rPr>
            </w:pPr>
            <w:r w:rsidRPr="0003317D">
              <w:rPr>
                <w:lang w:val="es-PA"/>
              </w:rPr>
              <w:t>3</w:t>
            </w:r>
          </w:p>
        </w:tc>
        <w:tc>
          <w:tcPr>
            <w:tcW w:w="541" w:type="pct"/>
            <w:tcBorders>
              <w:top w:val="single" w:sz="4" w:space="0" w:color="auto"/>
              <w:left w:val="single" w:sz="4" w:space="0" w:color="auto"/>
              <w:bottom w:val="single" w:sz="4" w:space="0" w:color="auto"/>
              <w:right w:val="single" w:sz="4" w:space="0" w:color="auto"/>
            </w:tcBorders>
            <w:hideMark/>
          </w:tcPr>
          <w:p w14:paraId="0A1A771E" w14:textId="77777777" w:rsidR="0003317D" w:rsidRPr="0003317D" w:rsidRDefault="0003317D" w:rsidP="0003317D">
            <w:pPr>
              <w:rPr>
                <w:lang w:val="es-PA"/>
              </w:rPr>
            </w:pPr>
            <w:r w:rsidRPr="0003317D">
              <w:rPr>
                <w:lang w:val="es-PA"/>
              </w:rPr>
              <w:t>4</w:t>
            </w:r>
          </w:p>
        </w:tc>
        <w:tc>
          <w:tcPr>
            <w:tcW w:w="540" w:type="pct"/>
            <w:tcBorders>
              <w:top w:val="single" w:sz="4" w:space="0" w:color="auto"/>
              <w:left w:val="single" w:sz="4" w:space="0" w:color="auto"/>
              <w:bottom w:val="single" w:sz="4" w:space="0" w:color="auto"/>
              <w:right w:val="single" w:sz="4" w:space="0" w:color="auto"/>
            </w:tcBorders>
            <w:hideMark/>
          </w:tcPr>
          <w:p w14:paraId="34585F97" w14:textId="77777777" w:rsidR="0003317D" w:rsidRPr="0003317D" w:rsidRDefault="0003317D" w:rsidP="0003317D">
            <w:pPr>
              <w:rPr>
                <w:lang w:val="es-PA"/>
              </w:rPr>
            </w:pPr>
            <w:r w:rsidRPr="0003317D">
              <w:rPr>
                <w:lang w:val="es-PA"/>
              </w:rPr>
              <w:t>12</w:t>
            </w:r>
          </w:p>
        </w:tc>
        <w:tc>
          <w:tcPr>
            <w:tcW w:w="584" w:type="pct"/>
            <w:tcBorders>
              <w:top w:val="single" w:sz="4" w:space="0" w:color="auto"/>
              <w:left w:val="single" w:sz="4" w:space="0" w:color="auto"/>
              <w:bottom w:val="single" w:sz="4" w:space="0" w:color="auto"/>
              <w:right w:val="single" w:sz="4" w:space="0" w:color="auto"/>
            </w:tcBorders>
            <w:hideMark/>
          </w:tcPr>
          <w:p w14:paraId="3D57E558" w14:textId="77777777" w:rsidR="0003317D" w:rsidRPr="0003317D" w:rsidRDefault="0003317D" w:rsidP="0003317D">
            <w:pPr>
              <w:rPr>
                <w:lang w:val="es-PA"/>
              </w:rPr>
            </w:pPr>
            <w:r w:rsidRPr="0003317D">
              <w:rPr>
                <w:lang w:val="es-PA"/>
              </w:rPr>
              <w:t>3</w:t>
            </w:r>
          </w:p>
        </w:tc>
        <w:tc>
          <w:tcPr>
            <w:tcW w:w="600" w:type="pct"/>
            <w:tcBorders>
              <w:top w:val="single" w:sz="4" w:space="0" w:color="auto"/>
              <w:left w:val="single" w:sz="4" w:space="0" w:color="auto"/>
              <w:bottom w:val="single" w:sz="4" w:space="0" w:color="auto"/>
              <w:right w:val="single" w:sz="4" w:space="0" w:color="auto"/>
            </w:tcBorders>
            <w:hideMark/>
          </w:tcPr>
          <w:p w14:paraId="7006315D" w14:textId="77777777" w:rsidR="0003317D" w:rsidRPr="0003317D" w:rsidRDefault="0003317D" w:rsidP="0003317D">
            <w:pPr>
              <w:rPr>
                <w:lang w:val="es-PA"/>
              </w:rPr>
            </w:pPr>
            <w:r w:rsidRPr="0003317D">
              <w:rPr>
                <w:lang w:val="es-PA"/>
              </w:rPr>
              <w:t>9</w:t>
            </w:r>
          </w:p>
        </w:tc>
        <w:tc>
          <w:tcPr>
            <w:tcW w:w="638" w:type="pct"/>
            <w:tcBorders>
              <w:top w:val="single" w:sz="4" w:space="0" w:color="auto"/>
              <w:left w:val="single" w:sz="4" w:space="0" w:color="auto"/>
              <w:bottom w:val="single" w:sz="4" w:space="0" w:color="auto"/>
              <w:right w:val="single" w:sz="4" w:space="0" w:color="auto"/>
            </w:tcBorders>
            <w:hideMark/>
          </w:tcPr>
          <w:p w14:paraId="38A0B92B" w14:textId="77777777" w:rsidR="0003317D" w:rsidRPr="0003317D" w:rsidRDefault="0003317D" w:rsidP="0003317D">
            <w:pPr>
              <w:rPr>
                <w:lang w:val="es-PA"/>
              </w:rPr>
            </w:pPr>
            <w:r w:rsidRPr="0003317D">
              <w:rPr>
                <w:lang w:val="es-PA"/>
              </w:rPr>
              <w:t>2</w:t>
            </w:r>
          </w:p>
        </w:tc>
        <w:tc>
          <w:tcPr>
            <w:tcW w:w="528" w:type="pct"/>
            <w:tcBorders>
              <w:top w:val="single" w:sz="4" w:space="0" w:color="auto"/>
              <w:left w:val="single" w:sz="4" w:space="0" w:color="auto"/>
              <w:bottom w:val="single" w:sz="4" w:space="0" w:color="auto"/>
              <w:right w:val="single" w:sz="4" w:space="0" w:color="auto"/>
            </w:tcBorders>
            <w:hideMark/>
          </w:tcPr>
          <w:p w14:paraId="08EC6E2E" w14:textId="77777777" w:rsidR="0003317D" w:rsidRPr="0003317D" w:rsidRDefault="0003317D" w:rsidP="0003317D">
            <w:pPr>
              <w:rPr>
                <w:lang w:val="es-PA"/>
              </w:rPr>
            </w:pPr>
            <w:r w:rsidRPr="0003317D">
              <w:rPr>
                <w:lang w:val="es-PA"/>
              </w:rPr>
              <w:t>6</w:t>
            </w:r>
          </w:p>
        </w:tc>
      </w:tr>
      <w:tr w:rsidR="0003317D" w:rsidRPr="0003317D" w14:paraId="4B48913F" w14:textId="77777777" w:rsidTr="0003317D">
        <w:trPr>
          <w:trHeight w:val="312"/>
          <w:jc w:val="center"/>
        </w:trPr>
        <w:tc>
          <w:tcPr>
            <w:tcW w:w="1190" w:type="pct"/>
            <w:tcBorders>
              <w:top w:val="single" w:sz="4" w:space="0" w:color="auto"/>
              <w:left w:val="single" w:sz="4" w:space="0" w:color="auto"/>
              <w:bottom w:val="single" w:sz="4" w:space="0" w:color="auto"/>
              <w:right w:val="single" w:sz="4" w:space="0" w:color="auto"/>
            </w:tcBorders>
            <w:hideMark/>
          </w:tcPr>
          <w:p w14:paraId="7D499A32" w14:textId="77777777" w:rsidR="0003317D" w:rsidRPr="0003317D" w:rsidRDefault="0003317D" w:rsidP="0003317D">
            <w:pPr>
              <w:rPr>
                <w:lang w:val="es-PA"/>
              </w:rPr>
            </w:pPr>
            <w:r w:rsidRPr="0003317D">
              <w:rPr>
                <w:lang w:val="es-PA"/>
              </w:rPr>
              <w:t>Navegadores compatibles</w:t>
            </w:r>
          </w:p>
        </w:tc>
        <w:tc>
          <w:tcPr>
            <w:tcW w:w="379" w:type="pct"/>
            <w:tcBorders>
              <w:top w:val="single" w:sz="4" w:space="0" w:color="auto"/>
              <w:left w:val="single" w:sz="4" w:space="0" w:color="auto"/>
              <w:bottom w:val="single" w:sz="4" w:space="0" w:color="auto"/>
              <w:right w:val="single" w:sz="4" w:space="0" w:color="auto"/>
            </w:tcBorders>
            <w:hideMark/>
          </w:tcPr>
          <w:p w14:paraId="0BAD7C82" w14:textId="77777777" w:rsidR="0003317D" w:rsidRPr="0003317D" w:rsidRDefault="0003317D" w:rsidP="0003317D">
            <w:pPr>
              <w:rPr>
                <w:lang w:val="es-PA"/>
              </w:rPr>
            </w:pPr>
            <w:r w:rsidRPr="0003317D">
              <w:rPr>
                <w:lang w:val="es-PA"/>
              </w:rPr>
              <w:t>3</w:t>
            </w:r>
          </w:p>
        </w:tc>
        <w:tc>
          <w:tcPr>
            <w:tcW w:w="541" w:type="pct"/>
            <w:tcBorders>
              <w:top w:val="single" w:sz="4" w:space="0" w:color="auto"/>
              <w:left w:val="single" w:sz="4" w:space="0" w:color="auto"/>
              <w:bottom w:val="single" w:sz="4" w:space="0" w:color="auto"/>
              <w:right w:val="single" w:sz="4" w:space="0" w:color="auto"/>
            </w:tcBorders>
            <w:hideMark/>
          </w:tcPr>
          <w:p w14:paraId="198E42F2" w14:textId="77777777" w:rsidR="0003317D" w:rsidRPr="0003317D" w:rsidRDefault="0003317D" w:rsidP="0003317D">
            <w:pPr>
              <w:rPr>
                <w:lang w:val="es-PA"/>
              </w:rPr>
            </w:pPr>
            <w:r w:rsidRPr="0003317D">
              <w:rPr>
                <w:lang w:val="es-PA"/>
              </w:rPr>
              <w:t>4</w:t>
            </w:r>
          </w:p>
        </w:tc>
        <w:tc>
          <w:tcPr>
            <w:tcW w:w="540" w:type="pct"/>
            <w:tcBorders>
              <w:top w:val="single" w:sz="4" w:space="0" w:color="auto"/>
              <w:left w:val="single" w:sz="4" w:space="0" w:color="auto"/>
              <w:bottom w:val="single" w:sz="4" w:space="0" w:color="auto"/>
              <w:right w:val="single" w:sz="4" w:space="0" w:color="auto"/>
            </w:tcBorders>
            <w:hideMark/>
          </w:tcPr>
          <w:p w14:paraId="01AB0ED7" w14:textId="77777777" w:rsidR="0003317D" w:rsidRPr="0003317D" w:rsidRDefault="0003317D" w:rsidP="0003317D">
            <w:pPr>
              <w:rPr>
                <w:lang w:val="es-PA"/>
              </w:rPr>
            </w:pPr>
            <w:r w:rsidRPr="0003317D">
              <w:rPr>
                <w:lang w:val="es-PA"/>
              </w:rPr>
              <w:t>12</w:t>
            </w:r>
          </w:p>
        </w:tc>
        <w:tc>
          <w:tcPr>
            <w:tcW w:w="584" w:type="pct"/>
            <w:tcBorders>
              <w:top w:val="single" w:sz="4" w:space="0" w:color="auto"/>
              <w:left w:val="single" w:sz="4" w:space="0" w:color="auto"/>
              <w:bottom w:val="single" w:sz="4" w:space="0" w:color="auto"/>
              <w:right w:val="single" w:sz="4" w:space="0" w:color="auto"/>
            </w:tcBorders>
            <w:hideMark/>
          </w:tcPr>
          <w:p w14:paraId="1A65082D" w14:textId="77777777" w:rsidR="0003317D" w:rsidRPr="0003317D" w:rsidRDefault="0003317D" w:rsidP="0003317D">
            <w:pPr>
              <w:rPr>
                <w:lang w:val="es-PA"/>
              </w:rPr>
            </w:pPr>
            <w:r w:rsidRPr="0003317D">
              <w:rPr>
                <w:lang w:val="es-PA"/>
              </w:rPr>
              <w:t>2</w:t>
            </w:r>
          </w:p>
        </w:tc>
        <w:tc>
          <w:tcPr>
            <w:tcW w:w="600" w:type="pct"/>
            <w:tcBorders>
              <w:top w:val="single" w:sz="4" w:space="0" w:color="auto"/>
              <w:left w:val="single" w:sz="4" w:space="0" w:color="auto"/>
              <w:bottom w:val="single" w:sz="4" w:space="0" w:color="auto"/>
              <w:right w:val="single" w:sz="4" w:space="0" w:color="auto"/>
            </w:tcBorders>
            <w:hideMark/>
          </w:tcPr>
          <w:p w14:paraId="30F7776C" w14:textId="77777777" w:rsidR="0003317D" w:rsidRPr="0003317D" w:rsidRDefault="0003317D" w:rsidP="0003317D">
            <w:pPr>
              <w:rPr>
                <w:lang w:val="es-PA"/>
              </w:rPr>
            </w:pPr>
            <w:r w:rsidRPr="0003317D">
              <w:rPr>
                <w:lang w:val="es-PA"/>
              </w:rPr>
              <w:t>6</w:t>
            </w:r>
          </w:p>
        </w:tc>
        <w:tc>
          <w:tcPr>
            <w:tcW w:w="638" w:type="pct"/>
            <w:tcBorders>
              <w:top w:val="single" w:sz="4" w:space="0" w:color="auto"/>
              <w:left w:val="single" w:sz="4" w:space="0" w:color="auto"/>
              <w:bottom w:val="single" w:sz="4" w:space="0" w:color="auto"/>
              <w:right w:val="single" w:sz="4" w:space="0" w:color="auto"/>
            </w:tcBorders>
            <w:hideMark/>
          </w:tcPr>
          <w:p w14:paraId="20AD493F" w14:textId="77777777" w:rsidR="0003317D" w:rsidRPr="0003317D" w:rsidRDefault="0003317D" w:rsidP="0003317D">
            <w:pPr>
              <w:rPr>
                <w:lang w:val="es-PA"/>
              </w:rPr>
            </w:pPr>
            <w:r w:rsidRPr="0003317D">
              <w:rPr>
                <w:lang w:val="es-PA"/>
              </w:rPr>
              <w:t>3</w:t>
            </w:r>
          </w:p>
        </w:tc>
        <w:tc>
          <w:tcPr>
            <w:tcW w:w="528" w:type="pct"/>
            <w:tcBorders>
              <w:top w:val="single" w:sz="4" w:space="0" w:color="auto"/>
              <w:left w:val="single" w:sz="4" w:space="0" w:color="auto"/>
              <w:bottom w:val="single" w:sz="4" w:space="0" w:color="auto"/>
              <w:right w:val="single" w:sz="4" w:space="0" w:color="auto"/>
            </w:tcBorders>
            <w:hideMark/>
          </w:tcPr>
          <w:p w14:paraId="32DFB5A7" w14:textId="77777777" w:rsidR="0003317D" w:rsidRPr="0003317D" w:rsidRDefault="0003317D" w:rsidP="0003317D">
            <w:pPr>
              <w:rPr>
                <w:lang w:val="es-PA"/>
              </w:rPr>
            </w:pPr>
            <w:r w:rsidRPr="0003317D">
              <w:rPr>
                <w:lang w:val="es-PA"/>
              </w:rPr>
              <w:t>9</w:t>
            </w:r>
          </w:p>
        </w:tc>
      </w:tr>
      <w:tr w:rsidR="0003317D" w:rsidRPr="0003317D" w14:paraId="3C81BCBA" w14:textId="77777777" w:rsidTr="0003317D">
        <w:trPr>
          <w:trHeight w:val="312"/>
          <w:jc w:val="center"/>
        </w:trPr>
        <w:tc>
          <w:tcPr>
            <w:tcW w:w="1190" w:type="pct"/>
            <w:tcBorders>
              <w:top w:val="single" w:sz="4" w:space="0" w:color="auto"/>
              <w:left w:val="single" w:sz="4" w:space="0" w:color="auto"/>
              <w:bottom w:val="single" w:sz="4" w:space="0" w:color="auto"/>
              <w:right w:val="single" w:sz="4" w:space="0" w:color="auto"/>
            </w:tcBorders>
            <w:hideMark/>
          </w:tcPr>
          <w:p w14:paraId="39F905F6" w14:textId="77777777" w:rsidR="0003317D" w:rsidRPr="0003317D" w:rsidRDefault="0003317D" w:rsidP="0003317D">
            <w:pPr>
              <w:rPr>
                <w:lang w:val="es-PA"/>
              </w:rPr>
            </w:pPr>
            <w:r w:rsidRPr="0003317D">
              <w:rPr>
                <w:lang w:val="es-PA"/>
              </w:rPr>
              <w:t>Ponderado</w:t>
            </w:r>
          </w:p>
        </w:tc>
        <w:tc>
          <w:tcPr>
            <w:tcW w:w="379" w:type="pct"/>
            <w:tcBorders>
              <w:top w:val="single" w:sz="4" w:space="0" w:color="auto"/>
              <w:left w:val="single" w:sz="4" w:space="0" w:color="auto"/>
              <w:bottom w:val="single" w:sz="4" w:space="0" w:color="auto"/>
              <w:right w:val="single" w:sz="4" w:space="0" w:color="auto"/>
            </w:tcBorders>
          </w:tcPr>
          <w:p w14:paraId="216693AC" w14:textId="77777777" w:rsidR="0003317D" w:rsidRPr="0003317D" w:rsidRDefault="0003317D" w:rsidP="0003317D">
            <w:pPr>
              <w:rPr>
                <w:lang w:val="es-PA"/>
              </w:rPr>
            </w:pPr>
          </w:p>
        </w:tc>
        <w:tc>
          <w:tcPr>
            <w:tcW w:w="541" w:type="pct"/>
            <w:tcBorders>
              <w:top w:val="single" w:sz="4" w:space="0" w:color="auto"/>
              <w:left w:val="single" w:sz="4" w:space="0" w:color="auto"/>
              <w:bottom w:val="single" w:sz="4" w:space="0" w:color="auto"/>
              <w:right w:val="single" w:sz="4" w:space="0" w:color="auto"/>
            </w:tcBorders>
          </w:tcPr>
          <w:p w14:paraId="773BF723" w14:textId="77777777" w:rsidR="0003317D" w:rsidRPr="0003317D" w:rsidRDefault="0003317D" w:rsidP="0003317D">
            <w:pPr>
              <w:rPr>
                <w:lang w:val="es-PA"/>
              </w:rPr>
            </w:pPr>
          </w:p>
        </w:tc>
        <w:tc>
          <w:tcPr>
            <w:tcW w:w="540" w:type="pct"/>
            <w:tcBorders>
              <w:top w:val="single" w:sz="4" w:space="0" w:color="auto"/>
              <w:left w:val="single" w:sz="4" w:space="0" w:color="auto"/>
              <w:bottom w:val="single" w:sz="4" w:space="0" w:color="auto"/>
              <w:right w:val="single" w:sz="4" w:space="0" w:color="auto"/>
            </w:tcBorders>
            <w:hideMark/>
          </w:tcPr>
          <w:p w14:paraId="5284E8C2" w14:textId="77777777" w:rsidR="0003317D" w:rsidRPr="0003317D" w:rsidRDefault="0003317D" w:rsidP="0003317D">
            <w:pPr>
              <w:rPr>
                <w:lang w:val="es-PA"/>
              </w:rPr>
            </w:pPr>
            <w:r w:rsidRPr="0003317D">
              <w:rPr>
                <w:lang w:val="es-PA"/>
              </w:rPr>
              <w:t>117</w:t>
            </w:r>
          </w:p>
        </w:tc>
        <w:tc>
          <w:tcPr>
            <w:tcW w:w="584" w:type="pct"/>
            <w:tcBorders>
              <w:top w:val="single" w:sz="4" w:space="0" w:color="auto"/>
              <w:left w:val="single" w:sz="4" w:space="0" w:color="auto"/>
              <w:bottom w:val="single" w:sz="4" w:space="0" w:color="auto"/>
              <w:right w:val="single" w:sz="4" w:space="0" w:color="auto"/>
            </w:tcBorders>
          </w:tcPr>
          <w:p w14:paraId="4FE23BCF" w14:textId="77777777" w:rsidR="0003317D" w:rsidRPr="0003317D" w:rsidRDefault="0003317D" w:rsidP="0003317D">
            <w:pPr>
              <w:rPr>
                <w:lang w:val="es-PA"/>
              </w:rPr>
            </w:pPr>
          </w:p>
        </w:tc>
        <w:tc>
          <w:tcPr>
            <w:tcW w:w="600" w:type="pct"/>
            <w:tcBorders>
              <w:top w:val="single" w:sz="4" w:space="0" w:color="auto"/>
              <w:left w:val="single" w:sz="4" w:space="0" w:color="auto"/>
              <w:bottom w:val="single" w:sz="4" w:space="0" w:color="auto"/>
              <w:right w:val="single" w:sz="4" w:space="0" w:color="auto"/>
            </w:tcBorders>
            <w:hideMark/>
          </w:tcPr>
          <w:p w14:paraId="351D4C2B" w14:textId="77777777" w:rsidR="0003317D" w:rsidRPr="0003317D" w:rsidRDefault="0003317D" w:rsidP="0003317D">
            <w:pPr>
              <w:rPr>
                <w:lang w:val="es-PA"/>
              </w:rPr>
            </w:pPr>
            <w:r w:rsidRPr="0003317D">
              <w:rPr>
                <w:lang w:val="es-PA"/>
              </w:rPr>
              <w:t>135</w:t>
            </w:r>
          </w:p>
        </w:tc>
        <w:tc>
          <w:tcPr>
            <w:tcW w:w="638" w:type="pct"/>
            <w:tcBorders>
              <w:top w:val="single" w:sz="4" w:space="0" w:color="auto"/>
              <w:left w:val="single" w:sz="4" w:space="0" w:color="auto"/>
              <w:bottom w:val="single" w:sz="4" w:space="0" w:color="auto"/>
              <w:right w:val="single" w:sz="4" w:space="0" w:color="auto"/>
            </w:tcBorders>
          </w:tcPr>
          <w:p w14:paraId="3FFFCA8A" w14:textId="77777777" w:rsidR="0003317D" w:rsidRPr="0003317D" w:rsidRDefault="0003317D" w:rsidP="0003317D">
            <w:pPr>
              <w:rPr>
                <w:lang w:val="es-PA"/>
              </w:rPr>
            </w:pPr>
          </w:p>
        </w:tc>
        <w:tc>
          <w:tcPr>
            <w:tcW w:w="528" w:type="pct"/>
            <w:tcBorders>
              <w:top w:val="single" w:sz="4" w:space="0" w:color="auto"/>
              <w:left w:val="single" w:sz="4" w:space="0" w:color="auto"/>
              <w:bottom w:val="single" w:sz="4" w:space="0" w:color="auto"/>
              <w:right w:val="single" w:sz="4" w:space="0" w:color="auto"/>
            </w:tcBorders>
            <w:hideMark/>
          </w:tcPr>
          <w:p w14:paraId="5309DD75" w14:textId="77777777" w:rsidR="0003317D" w:rsidRPr="0003317D" w:rsidRDefault="0003317D" w:rsidP="0003317D">
            <w:pPr>
              <w:rPr>
                <w:lang w:val="es-PA"/>
              </w:rPr>
            </w:pPr>
            <w:r w:rsidRPr="0003317D">
              <w:rPr>
                <w:lang w:val="es-PA"/>
              </w:rPr>
              <w:t>114</w:t>
            </w:r>
          </w:p>
        </w:tc>
      </w:tr>
    </w:tbl>
    <w:p w14:paraId="583202A3" w14:textId="77777777" w:rsidR="0003317D" w:rsidRPr="0003317D" w:rsidRDefault="0003317D" w:rsidP="0003317D">
      <w:pPr>
        <w:rPr>
          <w:lang w:val="es-PA"/>
        </w:rPr>
      </w:pPr>
    </w:p>
    <w:p w14:paraId="119C039B" w14:textId="77777777" w:rsidR="0003317D" w:rsidRPr="0003317D" w:rsidRDefault="0003317D" w:rsidP="0003317D">
      <w:pPr>
        <w:rPr>
          <w:lang w:val="es-PA"/>
        </w:rPr>
      </w:pPr>
    </w:p>
    <w:p w14:paraId="2943035D" w14:textId="77777777" w:rsidR="0003317D" w:rsidRPr="0003317D" w:rsidRDefault="0003317D" w:rsidP="0003317D">
      <w:pPr>
        <w:rPr>
          <w:lang w:val="es-PA"/>
        </w:rPr>
      </w:pPr>
    </w:p>
    <w:p w14:paraId="0AE4C727" w14:textId="77777777" w:rsidR="0003317D" w:rsidRPr="0003317D" w:rsidRDefault="0003317D" w:rsidP="0003317D">
      <w:pPr>
        <w:rPr>
          <w:lang w:val="es-PA"/>
        </w:rPr>
      </w:pPr>
    </w:p>
    <w:p w14:paraId="05B8D7C6" w14:textId="77777777" w:rsidR="0003317D" w:rsidRPr="0003317D" w:rsidRDefault="0003317D" w:rsidP="0003317D">
      <w:pPr>
        <w:rPr>
          <w:lang w:val="es-PA"/>
        </w:rPr>
      </w:pPr>
    </w:p>
    <w:p w14:paraId="1F3A67AD" w14:textId="77777777" w:rsidR="0003317D" w:rsidRPr="0003317D" w:rsidRDefault="0003317D" w:rsidP="0003317D">
      <w:pPr>
        <w:rPr>
          <w:lang w:val="es-PA"/>
        </w:rPr>
      </w:pPr>
    </w:p>
    <w:p w14:paraId="1EA819C9" w14:textId="77777777" w:rsidR="0003317D" w:rsidRPr="0003317D" w:rsidRDefault="0003317D" w:rsidP="0003317D">
      <w:pPr>
        <w:rPr>
          <w:lang w:val="es-PA"/>
        </w:rPr>
      </w:pPr>
    </w:p>
    <w:p w14:paraId="31F207DE" w14:textId="77777777" w:rsidR="0003317D" w:rsidRPr="0003317D" w:rsidRDefault="0003317D" w:rsidP="0003317D">
      <w:pPr>
        <w:rPr>
          <w:lang w:val="es-PA"/>
        </w:rPr>
      </w:pPr>
    </w:p>
    <w:p w14:paraId="2D248CF1" w14:textId="77777777" w:rsidR="0003317D" w:rsidRPr="0003317D" w:rsidRDefault="0003317D" w:rsidP="0003317D">
      <w:pPr>
        <w:rPr>
          <w:lang w:val="es-PA"/>
        </w:rPr>
      </w:pPr>
    </w:p>
    <w:p w14:paraId="6E3FC35A" w14:textId="77777777" w:rsidR="0003317D" w:rsidRPr="0003317D" w:rsidRDefault="0003317D" w:rsidP="0003317D">
      <w:pPr>
        <w:rPr>
          <w:lang w:val="es-PA"/>
        </w:rPr>
      </w:pPr>
    </w:p>
    <w:p w14:paraId="1F3650AE" w14:textId="77777777" w:rsidR="0003317D" w:rsidRPr="0003317D" w:rsidRDefault="0003317D" w:rsidP="0003317D">
      <w:pPr>
        <w:rPr>
          <w:lang w:val="es-PA"/>
        </w:rPr>
      </w:pPr>
    </w:p>
    <w:p w14:paraId="01C1D5CB" w14:textId="65BDB50E" w:rsidR="0003317D" w:rsidRPr="0003317D" w:rsidRDefault="0003317D" w:rsidP="0003317D">
      <w:pPr>
        <w:rPr>
          <w:b/>
          <w:bCs/>
          <w:lang w:val="es-PA"/>
        </w:rPr>
      </w:pPr>
      <w:r w:rsidRPr="0003317D">
        <w:rPr>
          <w:b/>
          <w:bCs/>
          <w:lang w:val="es-PA"/>
        </w:rPr>
        <w:t>Justificación:</w:t>
      </w:r>
    </w:p>
    <w:tbl>
      <w:tblPr>
        <w:tblStyle w:val="Tablaconcuadrcula"/>
        <w:tblW w:w="0" w:type="auto"/>
        <w:tblLook w:val="04A0" w:firstRow="1" w:lastRow="0" w:firstColumn="1" w:lastColumn="0" w:noHBand="0" w:noVBand="1"/>
      </w:tblPr>
      <w:tblGrid>
        <w:gridCol w:w="3031"/>
        <w:gridCol w:w="2422"/>
        <w:gridCol w:w="2310"/>
        <w:gridCol w:w="2301"/>
      </w:tblGrid>
      <w:tr w:rsidR="0003317D" w:rsidRPr="0003317D" w14:paraId="3EF4EE50" w14:textId="77777777" w:rsidTr="0003317D">
        <w:tc>
          <w:tcPr>
            <w:tcW w:w="3325" w:type="dxa"/>
            <w:tcBorders>
              <w:top w:val="single" w:sz="4" w:space="0" w:color="auto"/>
              <w:left w:val="single" w:sz="4" w:space="0" w:color="auto"/>
              <w:bottom w:val="single" w:sz="4" w:space="0" w:color="auto"/>
              <w:right w:val="single" w:sz="4" w:space="0" w:color="auto"/>
            </w:tcBorders>
            <w:shd w:val="clear" w:color="auto" w:fill="DDDECE"/>
            <w:hideMark/>
          </w:tcPr>
          <w:p w14:paraId="0433712A" w14:textId="77777777" w:rsidR="0003317D" w:rsidRPr="0003317D" w:rsidRDefault="0003317D" w:rsidP="0003317D">
            <w:pPr>
              <w:rPr>
                <w:b/>
                <w:bCs/>
                <w:lang w:val="es-PA"/>
              </w:rPr>
            </w:pPr>
            <w:r w:rsidRPr="0003317D">
              <w:rPr>
                <w:b/>
                <w:bCs/>
                <w:lang w:val="es-PA"/>
              </w:rPr>
              <w:t>Criterio</w:t>
            </w:r>
          </w:p>
        </w:tc>
        <w:tc>
          <w:tcPr>
            <w:tcW w:w="3218" w:type="dxa"/>
            <w:tcBorders>
              <w:top w:val="single" w:sz="4" w:space="0" w:color="auto"/>
              <w:left w:val="single" w:sz="4" w:space="0" w:color="auto"/>
              <w:bottom w:val="single" w:sz="4" w:space="0" w:color="auto"/>
              <w:right w:val="single" w:sz="4" w:space="0" w:color="auto"/>
            </w:tcBorders>
            <w:shd w:val="clear" w:color="auto" w:fill="DDDECE"/>
            <w:hideMark/>
          </w:tcPr>
          <w:p w14:paraId="44891660" w14:textId="5583C546" w:rsidR="0003317D" w:rsidRPr="0003317D" w:rsidRDefault="0003317D" w:rsidP="0003317D">
            <w:pPr>
              <w:rPr>
                <w:b/>
                <w:bCs/>
                <w:lang w:val="es-PA"/>
              </w:rPr>
            </w:pPr>
            <w:proofErr w:type="spellStart"/>
            <w:r w:rsidRPr="0003317D">
              <w:rPr>
                <w:b/>
                <w:bCs/>
                <w:lang w:val="es-PA"/>
              </w:rPr>
              <w:t>Selenium</w:t>
            </w:r>
            <w:proofErr w:type="spellEnd"/>
          </w:p>
        </w:tc>
        <w:tc>
          <w:tcPr>
            <w:tcW w:w="3206" w:type="dxa"/>
            <w:tcBorders>
              <w:top w:val="single" w:sz="4" w:space="0" w:color="auto"/>
              <w:left w:val="single" w:sz="4" w:space="0" w:color="auto"/>
              <w:bottom w:val="single" w:sz="4" w:space="0" w:color="auto"/>
              <w:right w:val="single" w:sz="4" w:space="0" w:color="auto"/>
            </w:tcBorders>
            <w:shd w:val="clear" w:color="auto" w:fill="DDDECE"/>
            <w:hideMark/>
          </w:tcPr>
          <w:p w14:paraId="5A2C4199" w14:textId="0902D9A8" w:rsidR="0003317D" w:rsidRPr="0003317D" w:rsidRDefault="0003317D" w:rsidP="0003317D">
            <w:pPr>
              <w:rPr>
                <w:b/>
                <w:bCs/>
                <w:lang w:val="es-PA"/>
              </w:rPr>
            </w:pPr>
            <w:proofErr w:type="spellStart"/>
            <w:r w:rsidRPr="0003317D">
              <w:rPr>
                <w:b/>
                <w:bCs/>
                <w:lang w:val="es-PA"/>
              </w:rPr>
              <w:t>Playwright</w:t>
            </w:r>
            <w:proofErr w:type="spellEnd"/>
            <w:r w:rsidRPr="0003317D">
              <w:rPr>
                <w:b/>
                <w:bCs/>
                <w:lang w:val="es-PA"/>
              </w:rPr>
              <w:t xml:space="preserve"> </w:t>
            </w:r>
          </w:p>
        </w:tc>
        <w:tc>
          <w:tcPr>
            <w:tcW w:w="3201" w:type="dxa"/>
            <w:tcBorders>
              <w:top w:val="single" w:sz="4" w:space="0" w:color="auto"/>
              <w:left w:val="single" w:sz="4" w:space="0" w:color="auto"/>
              <w:bottom w:val="single" w:sz="4" w:space="0" w:color="auto"/>
              <w:right w:val="single" w:sz="4" w:space="0" w:color="auto"/>
            </w:tcBorders>
            <w:shd w:val="clear" w:color="auto" w:fill="DDDECE"/>
            <w:hideMark/>
          </w:tcPr>
          <w:p w14:paraId="6EDD683D" w14:textId="4DEF50E0" w:rsidR="0003317D" w:rsidRPr="0003317D" w:rsidRDefault="0003317D" w:rsidP="0003317D">
            <w:pPr>
              <w:rPr>
                <w:b/>
                <w:bCs/>
                <w:lang w:val="es-PA"/>
              </w:rPr>
            </w:pPr>
            <w:proofErr w:type="spellStart"/>
            <w:r w:rsidRPr="0003317D">
              <w:rPr>
                <w:b/>
                <w:bCs/>
                <w:lang w:val="es-PA"/>
              </w:rPr>
              <w:t>Cypress</w:t>
            </w:r>
            <w:proofErr w:type="spellEnd"/>
            <w:r w:rsidRPr="0003317D">
              <w:rPr>
                <w:b/>
                <w:bCs/>
                <w:lang w:val="es-PA"/>
              </w:rPr>
              <w:t xml:space="preserve"> </w:t>
            </w:r>
          </w:p>
        </w:tc>
      </w:tr>
      <w:tr w:rsidR="0003317D" w:rsidRPr="007934AC" w14:paraId="28EB95E9" w14:textId="77777777" w:rsidTr="0003317D">
        <w:tc>
          <w:tcPr>
            <w:tcW w:w="3325" w:type="dxa"/>
            <w:tcBorders>
              <w:top w:val="single" w:sz="4" w:space="0" w:color="auto"/>
              <w:left w:val="single" w:sz="4" w:space="0" w:color="auto"/>
              <w:bottom w:val="single" w:sz="4" w:space="0" w:color="auto"/>
              <w:right w:val="single" w:sz="4" w:space="0" w:color="auto"/>
            </w:tcBorders>
            <w:hideMark/>
          </w:tcPr>
          <w:p w14:paraId="55673A2B" w14:textId="77777777" w:rsidR="0003317D" w:rsidRPr="0003317D" w:rsidRDefault="0003317D" w:rsidP="0003317D">
            <w:pPr>
              <w:jc w:val="both"/>
              <w:rPr>
                <w:lang w:val="es-PA"/>
              </w:rPr>
            </w:pPr>
            <w:r w:rsidRPr="0003317D">
              <w:rPr>
                <w:lang w:val="es-PA"/>
              </w:rPr>
              <w:t>Funcionalidad/características deseadas o requeridas</w:t>
            </w:r>
          </w:p>
        </w:tc>
        <w:tc>
          <w:tcPr>
            <w:tcW w:w="3218" w:type="dxa"/>
            <w:tcBorders>
              <w:top w:val="single" w:sz="4" w:space="0" w:color="auto"/>
              <w:left w:val="single" w:sz="4" w:space="0" w:color="auto"/>
              <w:bottom w:val="single" w:sz="4" w:space="0" w:color="auto"/>
              <w:right w:val="single" w:sz="4" w:space="0" w:color="auto"/>
            </w:tcBorders>
            <w:hideMark/>
          </w:tcPr>
          <w:p w14:paraId="742F6BEB" w14:textId="77777777" w:rsidR="0003317D" w:rsidRPr="0003317D" w:rsidRDefault="0003317D" w:rsidP="0003317D">
            <w:pPr>
              <w:jc w:val="both"/>
              <w:rPr>
                <w:lang w:val="es-PA"/>
              </w:rPr>
            </w:pPr>
            <w:r w:rsidRPr="0003317D">
              <w:rPr>
                <w:lang w:val="es-PA"/>
              </w:rPr>
              <w:t>Soporta pruebas automatizadas de múltiples tipos, incluyendo pruebas funcionales en diferentes navegadores y sistemas operativos. Puede manejar múltiples pestañas, ventanas, y trabajar con elementos dinámicos. Muy potente para pruebas complejas.</w:t>
            </w:r>
          </w:p>
        </w:tc>
        <w:tc>
          <w:tcPr>
            <w:tcW w:w="3206" w:type="dxa"/>
            <w:tcBorders>
              <w:top w:val="single" w:sz="4" w:space="0" w:color="auto"/>
              <w:left w:val="single" w:sz="4" w:space="0" w:color="auto"/>
              <w:bottom w:val="single" w:sz="4" w:space="0" w:color="auto"/>
              <w:right w:val="single" w:sz="4" w:space="0" w:color="auto"/>
            </w:tcBorders>
            <w:vAlign w:val="center"/>
            <w:hideMark/>
          </w:tcPr>
          <w:p w14:paraId="5A4C1094" w14:textId="77777777" w:rsidR="0003317D" w:rsidRPr="0003317D" w:rsidRDefault="0003317D" w:rsidP="0003317D">
            <w:pPr>
              <w:jc w:val="both"/>
              <w:rPr>
                <w:lang w:val="es-PA"/>
              </w:rPr>
            </w:pPr>
            <w:r w:rsidRPr="0003317D">
              <w:rPr>
                <w:lang w:val="es-PA"/>
              </w:rPr>
              <w:t xml:space="preserve">Puede hacer pruebas de interacción con </w:t>
            </w:r>
            <w:proofErr w:type="spellStart"/>
            <w:r w:rsidRPr="0003317D">
              <w:rPr>
                <w:lang w:val="es-PA"/>
              </w:rPr>
              <w:t>APIs</w:t>
            </w:r>
            <w:proofErr w:type="spellEnd"/>
            <w:r w:rsidRPr="0003317D">
              <w:rPr>
                <w:lang w:val="es-PA"/>
              </w:rPr>
              <w:t xml:space="preserve">. Se pueden realizar pruebas paralelas y en múltiples navegadores al mismo tiempo. Permite subir archivos, manejar ventanas emergentes, cuadros de diálogo, etc. Permite pruebas en modo </w:t>
            </w:r>
            <w:proofErr w:type="spellStart"/>
            <w:r w:rsidRPr="0003317D">
              <w:rPr>
                <w:lang w:val="es-PA"/>
              </w:rPr>
              <w:t>headless</w:t>
            </w:r>
            <w:proofErr w:type="spellEnd"/>
            <w:r w:rsidRPr="0003317D">
              <w:rPr>
                <w:lang w:val="es-PA"/>
              </w:rPr>
              <w:t xml:space="preserve"> (sin interfaz) o con interfaz visible.</w:t>
            </w:r>
          </w:p>
        </w:tc>
        <w:tc>
          <w:tcPr>
            <w:tcW w:w="3201" w:type="dxa"/>
            <w:tcBorders>
              <w:top w:val="single" w:sz="4" w:space="0" w:color="auto"/>
              <w:left w:val="single" w:sz="4" w:space="0" w:color="auto"/>
              <w:bottom w:val="single" w:sz="4" w:space="0" w:color="auto"/>
              <w:right w:val="single" w:sz="4" w:space="0" w:color="auto"/>
            </w:tcBorders>
            <w:vAlign w:val="center"/>
            <w:hideMark/>
          </w:tcPr>
          <w:p w14:paraId="3324E17F" w14:textId="77777777" w:rsidR="0003317D" w:rsidRPr="0003317D" w:rsidRDefault="0003317D" w:rsidP="0003317D">
            <w:pPr>
              <w:jc w:val="both"/>
              <w:rPr>
                <w:lang w:val="es-PA"/>
              </w:rPr>
            </w:pPr>
            <w:r w:rsidRPr="0003317D">
              <w:rPr>
                <w:lang w:val="es-PA"/>
              </w:rPr>
              <w:t xml:space="preserve">Tiene funciones modernas para pruebas de interfaz y </w:t>
            </w:r>
            <w:proofErr w:type="spellStart"/>
            <w:r w:rsidRPr="0003317D">
              <w:rPr>
                <w:lang w:val="es-PA"/>
              </w:rPr>
              <w:t>testing</w:t>
            </w:r>
            <w:proofErr w:type="spellEnd"/>
            <w:r w:rsidRPr="0003317D">
              <w:rPr>
                <w:lang w:val="es-PA"/>
              </w:rPr>
              <w:t xml:space="preserve"> de </w:t>
            </w:r>
            <w:proofErr w:type="spellStart"/>
            <w:r w:rsidRPr="0003317D">
              <w:rPr>
                <w:lang w:val="es-PA"/>
              </w:rPr>
              <w:t>APIs</w:t>
            </w:r>
            <w:proofErr w:type="spellEnd"/>
            <w:r w:rsidRPr="0003317D">
              <w:rPr>
                <w:lang w:val="es-PA"/>
              </w:rPr>
              <w:t>, y permite ver paso a paso lo que ocurre en cada prueba. Sin embargo, su soporte para múltiples pestañas o ventanas es limitado.</w:t>
            </w:r>
          </w:p>
        </w:tc>
      </w:tr>
      <w:tr w:rsidR="0003317D" w:rsidRPr="0003317D" w14:paraId="17D41AC6" w14:textId="77777777" w:rsidTr="0003317D">
        <w:tc>
          <w:tcPr>
            <w:tcW w:w="3325" w:type="dxa"/>
            <w:tcBorders>
              <w:top w:val="single" w:sz="4" w:space="0" w:color="auto"/>
              <w:left w:val="single" w:sz="4" w:space="0" w:color="auto"/>
              <w:bottom w:val="single" w:sz="4" w:space="0" w:color="auto"/>
              <w:right w:val="single" w:sz="4" w:space="0" w:color="auto"/>
            </w:tcBorders>
            <w:hideMark/>
          </w:tcPr>
          <w:p w14:paraId="70E2DE23" w14:textId="77777777" w:rsidR="0003317D" w:rsidRPr="0003317D" w:rsidRDefault="0003317D" w:rsidP="0003317D">
            <w:pPr>
              <w:jc w:val="both"/>
              <w:rPr>
                <w:lang w:val="es-PA"/>
              </w:rPr>
            </w:pPr>
            <w:r w:rsidRPr="0003317D">
              <w:rPr>
                <w:lang w:val="es-PA"/>
              </w:rPr>
              <w:t>Facilidad de uso</w:t>
            </w:r>
          </w:p>
        </w:tc>
        <w:tc>
          <w:tcPr>
            <w:tcW w:w="3218" w:type="dxa"/>
            <w:tcBorders>
              <w:top w:val="single" w:sz="4" w:space="0" w:color="auto"/>
              <w:left w:val="single" w:sz="4" w:space="0" w:color="auto"/>
              <w:bottom w:val="single" w:sz="4" w:space="0" w:color="auto"/>
              <w:right w:val="single" w:sz="4" w:space="0" w:color="auto"/>
            </w:tcBorders>
            <w:hideMark/>
          </w:tcPr>
          <w:p w14:paraId="4A70E464" w14:textId="77777777" w:rsidR="0003317D" w:rsidRPr="0003317D" w:rsidRDefault="0003317D" w:rsidP="0003317D">
            <w:pPr>
              <w:jc w:val="both"/>
              <w:rPr>
                <w:lang w:val="es-PA"/>
              </w:rPr>
            </w:pPr>
            <w:r w:rsidRPr="0003317D">
              <w:rPr>
                <w:lang w:val="es-PA"/>
              </w:rPr>
              <w:t>No es tan intuitivo como otras herramientas más modernas. Puede requerir configuración adicional y manejo de drivers de navegador.</w:t>
            </w:r>
          </w:p>
        </w:tc>
        <w:tc>
          <w:tcPr>
            <w:tcW w:w="3206" w:type="dxa"/>
            <w:tcBorders>
              <w:top w:val="single" w:sz="4" w:space="0" w:color="auto"/>
              <w:left w:val="single" w:sz="4" w:space="0" w:color="auto"/>
              <w:bottom w:val="single" w:sz="4" w:space="0" w:color="auto"/>
              <w:right w:val="single" w:sz="4" w:space="0" w:color="auto"/>
            </w:tcBorders>
            <w:vAlign w:val="center"/>
            <w:hideMark/>
          </w:tcPr>
          <w:p w14:paraId="67F6BDF2" w14:textId="77777777" w:rsidR="0003317D" w:rsidRPr="0003317D" w:rsidRDefault="0003317D" w:rsidP="0003317D">
            <w:pPr>
              <w:jc w:val="both"/>
              <w:rPr>
                <w:lang w:val="es-PA"/>
              </w:rPr>
            </w:pPr>
            <w:r w:rsidRPr="0003317D">
              <w:rPr>
                <w:lang w:val="es-PA"/>
              </w:rPr>
              <w:t>Fácil de usar. El proceso de instalación es sencillo y posee una API moderna y limpia.</w:t>
            </w:r>
          </w:p>
        </w:tc>
        <w:tc>
          <w:tcPr>
            <w:tcW w:w="3201" w:type="dxa"/>
            <w:tcBorders>
              <w:top w:val="single" w:sz="4" w:space="0" w:color="auto"/>
              <w:left w:val="single" w:sz="4" w:space="0" w:color="auto"/>
              <w:bottom w:val="single" w:sz="4" w:space="0" w:color="auto"/>
              <w:right w:val="single" w:sz="4" w:space="0" w:color="auto"/>
            </w:tcBorders>
            <w:vAlign w:val="center"/>
            <w:hideMark/>
          </w:tcPr>
          <w:p w14:paraId="7FE1E326" w14:textId="77777777" w:rsidR="0003317D" w:rsidRPr="0003317D" w:rsidRDefault="0003317D" w:rsidP="0003317D">
            <w:pPr>
              <w:jc w:val="both"/>
              <w:rPr>
                <w:lang w:val="es-PA"/>
              </w:rPr>
            </w:pPr>
            <w:r w:rsidRPr="0003317D">
              <w:rPr>
                <w:lang w:val="es-PA"/>
              </w:rPr>
              <w:t>Destaca por su interfaz visual muy amigable, que permite ver las pruebas ejecutándose. Es intuitivo para usuarios con poca experiencia.</w:t>
            </w:r>
          </w:p>
        </w:tc>
      </w:tr>
      <w:tr w:rsidR="0003317D" w:rsidRPr="007934AC" w14:paraId="66FD72F2" w14:textId="77777777" w:rsidTr="0003317D">
        <w:tc>
          <w:tcPr>
            <w:tcW w:w="3325" w:type="dxa"/>
            <w:tcBorders>
              <w:top w:val="single" w:sz="4" w:space="0" w:color="auto"/>
              <w:left w:val="single" w:sz="4" w:space="0" w:color="auto"/>
              <w:bottom w:val="single" w:sz="4" w:space="0" w:color="auto"/>
              <w:right w:val="single" w:sz="4" w:space="0" w:color="auto"/>
            </w:tcBorders>
            <w:hideMark/>
          </w:tcPr>
          <w:p w14:paraId="3F13DC0C" w14:textId="77777777" w:rsidR="0003317D" w:rsidRPr="0003317D" w:rsidRDefault="0003317D" w:rsidP="0003317D">
            <w:pPr>
              <w:jc w:val="both"/>
              <w:rPr>
                <w:lang w:val="es-PA"/>
              </w:rPr>
            </w:pPr>
            <w:r w:rsidRPr="0003317D">
              <w:rPr>
                <w:lang w:val="es-PA"/>
              </w:rPr>
              <w:t>Curva de aprendizaje</w:t>
            </w:r>
          </w:p>
        </w:tc>
        <w:tc>
          <w:tcPr>
            <w:tcW w:w="3218" w:type="dxa"/>
            <w:tcBorders>
              <w:top w:val="single" w:sz="4" w:space="0" w:color="auto"/>
              <w:left w:val="single" w:sz="4" w:space="0" w:color="auto"/>
              <w:bottom w:val="single" w:sz="4" w:space="0" w:color="auto"/>
              <w:right w:val="single" w:sz="4" w:space="0" w:color="auto"/>
            </w:tcBorders>
            <w:hideMark/>
          </w:tcPr>
          <w:p w14:paraId="77ED8216" w14:textId="77777777" w:rsidR="0003317D" w:rsidRPr="0003317D" w:rsidRDefault="0003317D" w:rsidP="0003317D">
            <w:pPr>
              <w:jc w:val="both"/>
              <w:rPr>
                <w:lang w:val="es-PA"/>
              </w:rPr>
            </w:pPr>
            <w:r w:rsidRPr="0003317D">
              <w:rPr>
                <w:lang w:val="es-PA"/>
              </w:rPr>
              <w:t xml:space="preserve">La curva puede ser moderada a alta, especialmente si se requiere configuración avanzada o integración con otros </w:t>
            </w:r>
            <w:proofErr w:type="spellStart"/>
            <w:r w:rsidRPr="0003317D">
              <w:rPr>
                <w:lang w:val="es-PA"/>
              </w:rPr>
              <w:t>frameworks</w:t>
            </w:r>
            <w:proofErr w:type="spellEnd"/>
            <w:r w:rsidRPr="0003317D">
              <w:rPr>
                <w:lang w:val="es-PA"/>
              </w:rPr>
              <w:t>.</w:t>
            </w:r>
          </w:p>
        </w:tc>
        <w:tc>
          <w:tcPr>
            <w:tcW w:w="3206" w:type="dxa"/>
            <w:tcBorders>
              <w:top w:val="single" w:sz="4" w:space="0" w:color="auto"/>
              <w:left w:val="single" w:sz="4" w:space="0" w:color="auto"/>
              <w:bottom w:val="single" w:sz="4" w:space="0" w:color="auto"/>
              <w:right w:val="single" w:sz="4" w:space="0" w:color="auto"/>
            </w:tcBorders>
            <w:vAlign w:val="center"/>
            <w:hideMark/>
          </w:tcPr>
          <w:p w14:paraId="6DA47C00" w14:textId="77777777" w:rsidR="0003317D" w:rsidRPr="0003317D" w:rsidRDefault="0003317D" w:rsidP="0003317D">
            <w:pPr>
              <w:jc w:val="both"/>
              <w:rPr>
                <w:lang w:val="es-PA"/>
              </w:rPr>
            </w:pPr>
            <w:r w:rsidRPr="0003317D">
              <w:rPr>
                <w:lang w:val="es-PA"/>
              </w:rPr>
              <w:t>La curva es baja. La herramienta es intuitiva y con ejemplos claros.</w:t>
            </w:r>
          </w:p>
        </w:tc>
        <w:tc>
          <w:tcPr>
            <w:tcW w:w="3201" w:type="dxa"/>
            <w:tcBorders>
              <w:top w:val="single" w:sz="4" w:space="0" w:color="auto"/>
              <w:left w:val="single" w:sz="4" w:space="0" w:color="auto"/>
              <w:bottom w:val="single" w:sz="4" w:space="0" w:color="auto"/>
              <w:right w:val="single" w:sz="4" w:space="0" w:color="auto"/>
            </w:tcBorders>
            <w:vAlign w:val="center"/>
            <w:hideMark/>
          </w:tcPr>
          <w:p w14:paraId="5A360F7F" w14:textId="77777777" w:rsidR="0003317D" w:rsidRPr="0003317D" w:rsidRDefault="0003317D" w:rsidP="0003317D">
            <w:pPr>
              <w:jc w:val="both"/>
              <w:rPr>
                <w:lang w:val="es-PA"/>
              </w:rPr>
            </w:pPr>
            <w:r w:rsidRPr="0003317D">
              <w:rPr>
                <w:lang w:val="es-PA"/>
              </w:rPr>
              <w:t xml:space="preserve">Es fácil comenzar a usar </w:t>
            </w:r>
            <w:proofErr w:type="spellStart"/>
            <w:r w:rsidRPr="0003317D">
              <w:rPr>
                <w:lang w:val="es-PA"/>
              </w:rPr>
              <w:t>Cypress</w:t>
            </w:r>
            <w:proofErr w:type="spellEnd"/>
            <w:r w:rsidRPr="0003317D">
              <w:rPr>
                <w:lang w:val="es-PA"/>
              </w:rPr>
              <w:t xml:space="preserve"> incluso sin mucha experiencia previa en </w:t>
            </w:r>
            <w:proofErr w:type="spellStart"/>
            <w:r w:rsidRPr="0003317D">
              <w:rPr>
                <w:lang w:val="es-PA"/>
              </w:rPr>
              <w:t>testing</w:t>
            </w:r>
            <w:proofErr w:type="spellEnd"/>
            <w:r w:rsidRPr="0003317D">
              <w:rPr>
                <w:lang w:val="es-PA"/>
              </w:rPr>
              <w:t>, lo que reduce la curva de aprendizaje.</w:t>
            </w:r>
          </w:p>
        </w:tc>
      </w:tr>
      <w:tr w:rsidR="0003317D" w:rsidRPr="007934AC" w14:paraId="1BFFC307" w14:textId="77777777" w:rsidTr="0003317D">
        <w:tc>
          <w:tcPr>
            <w:tcW w:w="3325" w:type="dxa"/>
            <w:tcBorders>
              <w:top w:val="single" w:sz="4" w:space="0" w:color="auto"/>
              <w:left w:val="single" w:sz="4" w:space="0" w:color="auto"/>
              <w:bottom w:val="single" w:sz="4" w:space="0" w:color="auto"/>
              <w:right w:val="single" w:sz="4" w:space="0" w:color="auto"/>
            </w:tcBorders>
            <w:hideMark/>
          </w:tcPr>
          <w:p w14:paraId="242F98C4" w14:textId="77777777" w:rsidR="0003317D" w:rsidRPr="0003317D" w:rsidRDefault="0003317D" w:rsidP="0003317D">
            <w:pPr>
              <w:jc w:val="both"/>
              <w:rPr>
                <w:lang w:val="es-PA"/>
              </w:rPr>
            </w:pPr>
            <w:r w:rsidRPr="0003317D">
              <w:rPr>
                <w:lang w:val="es-PA"/>
              </w:rPr>
              <w:t>Compatibilidad/Integración a otras herramientas y aplicaciones</w:t>
            </w:r>
          </w:p>
        </w:tc>
        <w:tc>
          <w:tcPr>
            <w:tcW w:w="3218" w:type="dxa"/>
            <w:tcBorders>
              <w:top w:val="single" w:sz="4" w:space="0" w:color="auto"/>
              <w:left w:val="single" w:sz="4" w:space="0" w:color="auto"/>
              <w:bottom w:val="single" w:sz="4" w:space="0" w:color="auto"/>
              <w:right w:val="single" w:sz="4" w:space="0" w:color="auto"/>
            </w:tcBorders>
            <w:hideMark/>
          </w:tcPr>
          <w:p w14:paraId="51044B6D" w14:textId="77777777" w:rsidR="0003317D" w:rsidRPr="0003317D" w:rsidRDefault="0003317D" w:rsidP="0003317D">
            <w:pPr>
              <w:jc w:val="both"/>
              <w:rPr>
                <w:lang w:val="es-PA"/>
              </w:rPr>
            </w:pPr>
            <w:r w:rsidRPr="0003317D">
              <w:rPr>
                <w:lang w:val="es-PA"/>
              </w:rPr>
              <w:t xml:space="preserve">Alta compatibilidad con herramientas de CI/CD, </w:t>
            </w:r>
            <w:proofErr w:type="spellStart"/>
            <w:r w:rsidRPr="0003317D">
              <w:rPr>
                <w:lang w:val="es-PA"/>
              </w:rPr>
              <w:t>frameworks</w:t>
            </w:r>
            <w:proofErr w:type="spellEnd"/>
            <w:r w:rsidRPr="0003317D">
              <w:rPr>
                <w:lang w:val="es-PA"/>
              </w:rPr>
              <w:t xml:space="preserve"> de </w:t>
            </w:r>
            <w:proofErr w:type="spellStart"/>
            <w:r w:rsidRPr="0003317D">
              <w:rPr>
                <w:lang w:val="es-PA"/>
              </w:rPr>
              <w:t>testing</w:t>
            </w:r>
            <w:proofErr w:type="spellEnd"/>
            <w:r w:rsidRPr="0003317D">
              <w:rPr>
                <w:lang w:val="es-PA"/>
              </w:rPr>
              <w:t xml:space="preserve"> (</w:t>
            </w:r>
            <w:proofErr w:type="spellStart"/>
            <w:r w:rsidRPr="0003317D">
              <w:rPr>
                <w:lang w:val="es-PA"/>
              </w:rPr>
              <w:t>JUnit</w:t>
            </w:r>
            <w:proofErr w:type="spellEnd"/>
            <w:r w:rsidRPr="0003317D">
              <w:rPr>
                <w:lang w:val="es-PA"/>
              </w:rPr>
              <w:t xml:space="preserve">, </w:t>
            </w:r>
            <w:proofErr w:type="spellStart"/>
            <w:r w:rsidRPr="0003317D">
              <w:rPr>
                <w:lang w:val="es-PA"/>
              </w:rPr>
              <w:t>TestNG</w:t>
            </w:r>
            <w:proofErr w:type="spellEnd"/>
            <w:r w:rsidRPr="0003317D">
              <w:rPr>
                <w:lang w:val="es-PA"/>
              </w:rPr>
              <w:t>, etc.) y lenguajes de programación. Se integra fácilmente en ecosistemas complejos.</w:t>
            </w:r>
          </w:p>
        </w:tc>
        <w:tc>
          <w:tcPr>
            <w:tcW w:w="3206" w:type="dxa"/>
            <w:tcBorders>
              <w:top w:val="single" w:sz="4" w:space="0" w:color="auto"/>
              <w:left w:val="single" w:sz="4" w:space="0" w:color="auto"/>
              <w:bottom w:val="single" w:sz="4" w:space="0" w:color="auto"/>
              <w:right w:val="single" w:sz="4" w:space="0" w:color="auto"/>
            </w:tcBorders>
            <w:vAlign w:val="center"/>
            <w:hideMark/>
          </w:tcPr>
          <w:p w14:paraId="2CCE8597" w14:textId="77777777" w:rsidR="0003317D" w:rsidRPr="0003317D" w:rsidRDefault="0003317D" w:rsidP="0003317D">
            <w:pPr>
              <w:jc w:val="both"/>
              <w:rPr>
                <w:lang w:val="es-PA"/>
              </w:rPr>
            </w:pPr>
            <w:r w:rsidRPr="0003317D">
              <w:rPr>
                <w:lang w:val="es-PA"/>
              </w:rPr>
              <w:t xml:space="preserve">Funciona con </w:t>
            </w:r>
            <w:proofErr w:type="spellStart"/>
            <w:r w:rsidRPr="0003317D">
              <w:rPr>
                <w:lang w:val="es-PA"/>
              </w:rPr>
              <w:t>frameworks</w:t>
            </w:r>
            <w:proofErr w:type="spellEnd"/>
            <w:r w:rsidRPr="0003317D">
              <w:rPr>
                <w:lang w:val="es-PA"/>
              </w:rPr>
              <w:t xml:space="preserve"> como </w:t>
            </w:r>
            <w:proofErr w:type="spellStart"/>
            <w:r w:rsidRPr="0003317D">
              <w:rPr>
                <w:lang w:val="es-PA"/>
              </w:rPr>
              <w:t>Pytest</w:t>
            </w:r>
            <w:proofErr w:type="spellEnd"/>
            <w:r w:rsidRPr="0003317D">
              <w:rPr>
                <w:lang w:val="es-PA"/>
              </w:rPr>
              <w:t xml:space="preserve">, Mocha, </w:t>
            </w:r>
            <w:proofErr w:type="spellStart"/>
            <w:r w:rsidRPr="0003317D">
              <w:rPr>
                <w:lang w:val="es-PA"/>
              </w:rPr>
              <w:t>Jest</w:t>
            </w:r>
            <w:proofErr w:type="spellEnd"/>
            <w:r w:rsidRPr="0003317D">
              <w:rPr>
                <w:lang w:val="es-PA"/>
              </w:rPr>
              <w:t xml:space="preserve"> y se integra nativamente con CI/CD (GitHub </w:t>
            </w:r>
            <w:proofErr w:type="spellStart"/>
            <w:r w:rsidRPr="0003317D">
              <w:rPr>
                <w:lang w:val="es-PA"/>
              </w:rPr>
              <w:t>Actions</w:t>
            </w:r>
            <w:proofErr w:type="spellEnd"/>
            <w:r w:rsidRPr="0003317D">
              <w:rPr>
                <w:lang w:val="es-PA"/>
              </w:rPr>
              <w:t>, Azure DevOps, Jenkins)</w:t>
            </w:r>
          </w:p>
        </w:tc>
        <w:tc>
          <w:tcPr>
            <w:tcW w:w="3201" w:type="dxa"/>
            <w:tcBorders>
              <w:top w:val="single" w:sz="4" w:space="0" w:color="auto"/>
              <w:left w:val="single" w:sz="4" w:space="0" w:color="auto"/>
              <w:bottom w:val="single" w:sz="4" w:space="0" w:color="auto"/>
              <w:right w:val="single" w:sz="4" w:space="0" w:color="auto"/>
            </w:tcBorders>
            <w:vAlign w:val="center"/>
            <w:hideMark/>
          </w:tcPr>
          <w:p w14:paraId="09E7C867" w14:textId="77777777" w:rsidR="0003317D" w:rsidRPr="0003317D" w:rsidRDefault="0003317D" w:rsidP="0003317D">
            <w:pPr>
              <w:jc w:val="both"/>
              <w:rPr>
                <w:lang w:val="es-PA"/>
              </w:rPr>
            </w:pPr>
            <w:r w:rsidRPr="0003317D">
              <w:rPr>
                <w:lang w:val="es-PA"/>
              </w:rPr>
              <w:t>Tiene integración con herramientas de CI/CD, pero algunas integraciones requieren planes pagos si se usan en su plataforma oficial (</w:t>
            </w:r>
            <w:proofErr w:type="spellStart"/>
            <w:r w:rsidRPr="0003317D">
              <w:rPr>
                <w:lang w:val="es-PA"/>
              </w:rPr>
              <w:t>Dashboard</w:t>
            </w:r>
            <w:proofErr w:type="spellEnd"/>
            <w:r w:rsidRPr="0003317D">
              <w:rPr>
                <w:lang w:val="es-PA"/>
              </w:rPr>
              <w:t>).</w:t>
            </w:r>
          </w:p>
        </w:tc>
      </w:tr>
      <w:tr w:rsidR="0003317D" w:rsidRPr="007934AC" w14:paraId="7CDF85D4" w14:textId="77777777" w:rsidTr="0003317D">
        <w:tc>
          <w:tcPr>
            <w:tcW w:w="3325" w:type="dxa"/>
            <w:tcBorders>
              <w:top w:val="single" w:sz="4" w:space="0" w:color="auto"/>
              <w:left w:val="single" w:sz="4" w:space="0" w:color="auto"/>
              <w:bottom w:val="single" w:sz="4" w:space="0" w:color="auto"/>
              <w:right w:val="single" w:sz="4" w:space="0" w:color="auto"/>
            </w:tcBorders>
            <w:hideMark/>
          </w:tcPr>
          <w:p w14:paraId="3DE9B271" w14:textId="77777777" w:rsidR="0003317D" w:rsidRPr="0003317D" w:rsidRDefault="0003317D" w:rsidP="0003317D">
            <w:pPr>
              <w:jc w:val="both"/>
              <w:rPr>
                <w:lang w:val="es-PA"/>
              </w:rPr>
            </w:pPr>
            <w:r w:rsidRPr="0003317D">
              <w:rPr>
                <w:lang w:val="es-PA"/>
              </w:rPr>
              <w:t>Costo/Licenciamiento</w:t>
            </w:r>
          </w:p>
        </w:tc>
        <w:tc>
          <w:tcPr>
            <w:tcW w:w="3218" w:type="dxa"/>
            <w:tcBorders>
              <w:top w:val="single" w:sz="4" w:space="0" w:color="auto"/>
              <w:left w:val="single" w:sz="4" w:space="0" w:color="auto"/>
              <w:bottom w:val="single" w:sz="4" w:space="0" w:color="auto"/>
              <w:right w:val="single" w:sz="4" w:space="0" w:color="auto"/>
            </w:tcBorders>
            <w:hideMark/>
          </w:tcPr>
          <w:p w14:paraId="496F7D28" w14:textId="77777777" w:rsidR="0003317D" w:rsidRPr="0003317D" w:rsidRDefault="0003317D" w:rsidP="0003317D">
            <w:pPr>
              <w:jc w:val="both"/>
              <w:rPr>
                <w:lang w:val="es-PA"/>
              </w:rPr>
            </w:pPr>
            <w:r w:rsidRPr="0003317D">
              <w:rPr>
                <w:lang w:val="es-PA"/>
              </w:rPr>
              <w:t xml:space="preserve">Completamente gratuito y open </w:t>
            </w:r>
            <w:proofErr w:type="spellStart"/>
            <w:r w:rsidRPr="0003317D">
              <w:rPr>
                <w:lang w:val="es-PA"/>
              </w:rPr>
              <w:t>source</w:t>
            </w:r>
            <w:proofErr w:type="spellEnd"/>
            <w:r w:rsidRPr="0003317D">
              <w:rPr>
                <w:lang w:val="es-PA"/>
              </w:rPr>
              <w:t>.</w:t>
            </w:r>
          </w:p>
        </w:tc>
        <w:tc>
          <w:tcPr>
            <w:tcW w:w="3206" w:type="dxa"/>
            <w:tcBorders>
              <w:top w:val="single" w:sz="4" w:space="0" w:color="auto"/>
              <w:left w:val="single" w:sz="4" w:space="0" w:color="auto"/>
              <w:bottom w:val="single" w:sz="4" w:space="0" w:color="auto"/>
              <w:right w:val="single" w:sz="4" w:space="0" w:color="auto"/>
            </w:tcBorders>
            <w:vAlign w:val="center"/>
            <w:hideMark/>
          </w:tcPr>
          <w:p w14:paraId="552134C8" w14:textId="77777777" w:rsidR="0003317D" w:rsidRPr="0003317D" w:rsidRDefault="0003317D" w:rsidP="0003317D">
            <w:pPr>
              <w:jc w:val="both"/>
              <w:rPr>
                <w:lang w:val="es-PA"/>
              </w:rPr>
            </w:pPr>
            <w:r w:rsidRPr="0003317D">
              <w:rPr>
                <w:lang w:val="es-PA"/>
              </w:rPr>
              <w:t xml:space="preserve">Completamente gratuito y open </w:t>
            </w:r>
            <w:proofErr w:type="spellStart"/>
            <w:r w:rsidRPr="0003317D">
              <w:rPr>
                <w:lang w:val="es-PA"/>
              </w:rPr>
              <w:t>source</w:t>
            </w:r>
            <w:proofErr w:type="spellEnd"/>
            <w:r w:rsidRPr="0003317D">
              <w:rPr>
                <w:lang w:val="es-PA"/>
              </w:rPr>
              <w:t>.</w:t>
            </w:r>
          </w:p>
        </w:tc>
        <w:tc>
          <w:tcPr>
            <w:tcW w:w="3201" w:type="dxa"/>
            <w:tcBorders>
              <w:top w:val="single" w:sz="4" w:space="0" w:color="auto"/>
              <w:left w:val="single" w:sz="4" w:space="0" w:color="auto"/>
              <w:bottom w:val="single" w:sz="4" w:space="0" w:color="auto"/>
              <w:right w:val="single" w:sz="4" w:space="0" w:color="auto"/>
            </w:tcBorders>
            <w:vAlign w:val="center"/>
            <w:hideMark/>
          </w:tcPr>
          <w:p w14:paraId="75F2C0E8" w14:textId="77777777" w:rsidR="0003317D" w:rsidRPr="0003317D" w:rsidRDefault="0003317D" w:rsidP="0003317D">
            <w:pPr>
              <w:jc w:val="both"/>
              <w:rPr>
                <w:lang w:val="es-PA"/>
              </w:rPr>
            </w:pPr>
            <w:r w:rsidRPr="0003317D">
              <w:rPr>
                <w:lang w:val="es-PA"/>
              </w:rPr>
              <w:t xml:space="preserve">Es open </w:t>
            </w:r>
            <w:proofErr w:type="spellStart"/>
            <w:r w:rsidRPr="0003317D">
              <w:rPr>
                <w:lang w:val="es-PA"/>
              </w:rPr>
              <w:t>source</w:t>
            </w:r>
            <w:proofErr w:type="spellEnd"/>
            <w:r w:rsidRPr="0003317D">
              <w:rPr>
                <w:lang w:val="es-PA"/>
              </w:rPr>
              <w:t xml:space="preserve"> y gratuito, pero algunas funciones avanzadas como el </w:t>
            </w:r>
            <w:proofErr w:type="spellStart"/>
            <w:r w:rsidRPr="0003317D">
              <w:rPr>
                <w:lang w:val="es-PA"/>
              </w:rPr>
              <w:t>Dashboard</w:t>
            </w:r>
            <w:proofErr w:type="spellEnd"/>
            <w:r w:rsidRPr="0003317D">
              <w:rPr>
                <w:lang w:val="es-PA"/>
              </w:rPr>
              <w:t xml:space="preserve"> y reportes automáticos tienen planes pagos.</w:t>
            </w:r>
          </w:p>
        </w:tc>
      </w:tr>
      <w:tr w:rsidR="0003317D" w:rsidRPr="007934AC" w14:paraId="46FA87B0" w14:textId="77777777" w:rsidTr="0003317D">
        <w:tc>
          <w:tcPr>
            <w:tcW w:w="3325" w:type="dxa"/>
            <w:tcBorders>
              <w:top w:val="single" w:sz="4" w:space="0" w:color="auto"/>
              <w:left w:val="single" w:sz="4" w:space="0" w:color="auto"/>
              <w:bottom w:val="single" w:sz="4" w:space="0" w:color="auto"/>
              <w:right w:val="single" w:sz="4" w:space="0" w:color="auto"/>
            </w:tcBorders>
            <w:hideMark/>
          </w:tcPr>
          <w:p w14:paraId="261E1878" w14:textId="77777777" w:rsidR="0003317D" w:rsidRPr="0003317D" w:rsidRDefault="0003317D" w:rsidP="0003317D">
            <w:pPr>
              <w:jc w:val="both"/>
              <w:rPr>
                <w:lang w:val="es-PA"/>
              </w:rPr>
            </w:pPr>
            <w:r w:rsidRPr="0003317D">
              <w:rPr>
                <w:lang w:val="es-PA"/>
              </w:rPr>
              <w:t>Escalabilidad</w:t>
            </w:r>
          </w:p>
        </w:tc>
        <w:tc>
          <w:tcPr>
            <w:tcW w:w="3218" w:type="dxa"/>
            <w:tcBorders>
              <w:top w:val="single" w:sz="4" w:space="0" w:color="auto"/>
              <w:left w:val="single" w:sz="4" w:space="0" w:color="auto"/>
              <w:bottom w:val="single" w:sz="4" w:space="0" w:color="auto"/>
              <w:right w:val="single" w:sz="4" w:space="0" w:color="auto"/>
            </w:tcBorders>
            <w:hideMark/>
          </w:tcPr>
          <w:p w14:paraId="6B9D7035" w14:textId="77777777" w:rsidR="0003317D" w:rsidRPr="0003317D" w:rsidRDefault="0003317D" w:rsidP="0003317D">
            <w:pPr>
              <w:jc w:val="both"/>
              <w:rPr>
                <w:lang w:val="es-PA"/>
              </w:rPr>
            </w:pPr>
            <w:r w:rsidRPr="0003317D">
              <w:rPr>
                <w:lang w:val="es-PA"/>
              </w:rPr>
              <w:t>Muy escalable, apto para proyectos pequeños, medianos y grandes en entornos empresariales.</w:t>
            </w:r>
          </w:p>
        </w:tc>
        <w:tc>
          <w:tcPr>
            <w:tcW w:w="3206" w:type="dxa"/>
            <w:tcBorders>
              <w:top w:val="single" w:sz="4" w:space="0" w:color="auto"/>
              <w:left w:val="single" w:sz="4" w:space="0" w:color="auto"/>
              <w:bottom w:val="single" w:sz="4" w:space="0" w:color="auto"/>
              <w:right w:val="single" w:sz="4" w:space="0" w:color="auto"/>
            </w:tcBorders>
            <w:vAlign w:val="center"/>
            <w:hideMark/>
          </w:tcPr>
          <w:p w14:paraId="11E69F70" w14:textId="77777777" w:rsidR="0003317D" w:rsidRPr="0003317D" w:rsidRDefault="0003317D" w:rsidP="0003317D">
            <w:pPr>
              <w:jc w:val="both"/>
              <w:rPr>
                <w:lang w:val="es-PA"/>
              </w:rPr>
            </w:pPr>
            <w:r w:rsidRPr="0003317D">
              <w:rPr>
                <w:lang w:val="es-PA"/>
              </w:rPr>
              <w:t xml:space="preserve">Soporta ejecución en paralelo y </w:t>
            </w:r>
            <w:proofErr w:type="spellStart"/>
            <w:r w:rsidRPr="0003317D">
              <w:rPr>
                <w:lang w:val="es-PA"/>
              </w:rPr>
              <w:t>containers</w:t>
            </w:r>
            <w:proofErr w:type="spellEnd"/>
            <w:r w:rsidRPr="0003317D">
              <w:rPr>
                <w:lang w:val="es-PA"/>
              </w:rPr>
              <w:t xml:space="preserve"> por lo que tiene muy buena escalabilidad.</w:t>
            </w:r>
          </w:p>
        </w:tc>
        <w:tc>
          <w:tcPr>
            <w:tcW w:w="3201" w:type="dxa"/>
            <w:tcBorders>
              <w:top w:val="single" w:sz="4" w:space="0" w:color="auto"/>
              <w:left w:val="single" w:sz="4" w:space="0" w:color="auto"/>
              <w:bottom w:val="single" w:sz="4" w:space="0" w:color="auto"/>
              <w:right w:val="single" w:sz="4" w:space="0" w:color="auto"/>
            </w:tcBorders>
            <w:vAlign w:val="center"/>
            <w:hideMark/>
          </w:tcPr>
          <w:p w14:paraId="577F3AAB" w14:textId="77777777" w:rsidR="0003317D" w:rsidRPr="0003317D" w:rsidRDefault="0003317D" w:rsidP="0003317D">
            <w:pPr>
              <w:jc w:val="both"/>
              <w:rPr>
                <w:lang w:val="es-PA"/>
              </w:rPr>
            </w:pPr>
            <w:r w:rsidRPr="0003317D">
              <w:rPr>
                <w:lang w:val="es-PA"/>
              </w:rPr>
              <w:t>Funciona bien en proyectos medianos, pero su arquitectura basada en un solo navegador y algunas limitaciones técnicas.</w:t>
            </w:r>
          </w:p>
        </w:tc>
      </w:tr>
      <w:tr w:rsidR="0003317D" w:rsidRPr="007934AC" w14:paraId="0A874A15" w14:textId="77777777" w:rsidTr="0003317D">
        <w:tc>
          <w:tcPr>
            <w:tcW w:w="3325" w:type="dxa"/>
            <w:tcBorders>
              <w:top w:val="single" w:sz="4" w:space="0" w:color="auto"/>
              <w:left w:val="single" w:sz="4" w:space="0" w:color="auto"/>
              <w:bottom w:val="single" w:sz="4" w:space="0" w:color="auto"/>
              <w:right w:val="single" w:sz="4" w:space="0" w:color="auto"/>
            </w:tcBorders>
            <w:hideMark/>
          </w:tcPr>
          <w:p w14:paraId="1434556A" w14:textId="77777777" w:rsidR="0003317D" w:rsidRPr="0003317D" w:rsidRDefault="0003317D" w:rsidP="0003317D">
            <w:pPr>
              <w:jc w:val="both"/>
              <w:rPr>
                <w:lang w:val="es-PA"/>
              </w:rPr>
            </w:pPr>
            <w:r w:rsidRPr="0003317D">
              <w:rPr>
                <w:lang w:val="es-PA"/>
              </w:rPr>
              <w:t>Flexibilidad/Capacidad de personalización</w:t>
            </w:r>
          </w:p>
        </w:tc>
        <w:tc>
          <w:tcPr>
            <w:tcW w:w="3218" w:type="dxa"/>
            <w:tcBorders>
              <w:top w:val="single" w:sz="4" w:space="0" w:color="auto"/>
              <w:left w:val="single" w:sz="4" w:space="0" w:color="auto"/>
              <w:bottom w:val="single" w:sz="4" w:space="0" w:color="auto"/>
              <w:right w:val="single" w:sz="4" w:space="0" w:color="auto"/>
            </w:tcBorders>
            <w:hideMark/>
          </w:tcPr>
          <w:p w14:paraId="36BD7B41" w14:textId="77777777" w:rsidR="0003317D" w:rsidRPr="0003317D" w:rsidRDefault="0003317D" w:rsidP="0003317D">
            <w:pPr>
              <w:jc w:val="both"/>
              <w:rPr>
                <w:lang w:val="es-PA"/>
              </w:rPr>
            </w:pPr>
            <w:r w:rsidRPr="0003317D">
              <w:rPr>
                <w:lang w:val="es-PA"/>
              </w:rPr>
              <w:t xml:space="preserve">Muy flexible, permite personalizaciones </w:t>
            </w:r>
            <w:r w:rsidRPr="0003317D">
              <w:rPr>
                <w:lang w:val="es-PA"/>
              </w:rPr>
              <w:lastRenderedPageBreak/>
              <w:t>profundas en flujos de prueba y configuración.</w:t>
            </w:r>
          </w:p>
        </w:tc>
        <w:tc>
          <w:tcPr>
            <w:tcW w:w="3206" w:type="dxa"/>
            <w:tcBorders>
              <w:top w:val="single" w:sz="4" w:space="0" w:color="auto"/>
              <w:left w:val="single" w:sz="4" w:space="0" w:color="auto"/>
              <w:bottom w:val="single" w:sz="4" w:space="0" w:color="auto"/>
              <w:right w:val="single" w:sz="4" w:space="0" w:color="auto"/>
            </w:tcBorders>
            <w:vAlign w:val="center"/>
            <w:hideMark/>
          </w:tcPr>
          <w:p w14:paraId="1E2E4BD9" w14:textId="77777777" w:rsidR="0003317D" w:rsidRPr="0003317D" w:rsidRDefault="0003317D" w:rsidP="0003317D">
            <w:pPr>
              <w:jc w:val="both"/>
              <w:rPr>
                <w:lang w:val="es-PA"/>
              </w:rPr>
            </w:pPr>
            <w:r w:rsidRPr="0003317D">
              <w:rPr>
                <w:lang w:val="es-PA"/>
              </w:rPr>
              <w:lastRenderedPageBreak/>
              <w:t xml:space="preserve">Permite automatizar escenarios diversos y </w:t>
            </w:r>
            <w:r w:rsidRPr="0003317D">
              <w:rPr>
                <w:lang w:val="es-PA"/>
              </w:rPr>
              <w:lastRenderedPageBreak/>
              <w:t>complejos con una API más simple.</w:t>
            </w:r>
          </w:p>
        </w:tc>
        <w:tc>
          <w:tcPr>
            <w:tcW w:w="3201" w:type="dxa"/>
            <w:tcBorders>
              <w:top w:val="single" w:sz="4" w:space="0" w:color="auto"/>
              <w:left w:val="single" w:sz="4" w:space="0" w:color="auto"/>
              <w:bottom w:val="single" w:sz="4" w:space="0" w:color="auto"/>
              <w:right w:val="single" w:sz="4" w:space="0" w:color="auto"/>
            </w:tcBorders>
            <w:vAlign w:val="center"/>
            <w:hideMark/>
          </w:tcPr>
          <w:p w14:paraId="71209880" w14:textId="77777777" w:rsidR="0003317D" w:rsidRPr="0003317D" w:rsidRDefault="0003317D" w:rsidP="0003317D">
            <w:pPr>
              <w:jc w:val="both"/>
              <w:rPr>
                <w:lang w:val="es-PA"/>
              </w:rPr>
            </w:pPr>
            <w:r w:rsidRPr="0003317D">
              <w:rPr>
                <w:lang w:val="es-PA"/>
              </w:rPr>
              <w:lastRenderedPageBreak/>
              <w:t xml:space="preserve">Es flexible, aunque al estar más centrado en </w:t>
            </w:r>
            <w:r w:rsidRPr="0003317D">
              <w:rPr>
                <w:lang w:val="es-PA"/>
              </w:rPr>
              <w:lastRenderedPageBreak/>
              <w:t>una estructura propia, puede ser menos adaptable a ciertas configuraciones externas.</w:t>
            </w:r>
          </w:p>
        </w:tc>
      </w:tr>
      <w:tr w:rsidR="0003317D" w:rsidRPr="0003317D" w14:paraId="0FF5B321" w14:textId="77777777" w:rsidTr="0003317D">
        <w:tc>
          <w:tcPr>
            <w:tcW w:w="3325" w:type="dxa"/>
            <w:tcBorders>
              <w:top w:val="single" w:sz="4" w:space="0" w:color="auto"/>
              <w:left w:val="single" w:sz="4" w:space="0" w:color="auto"/>
              <w:bottom w:val="single" w:sz="4" w:space="0" w:color="auto"/>
              <w:right w:val="single" w:sz="4" w:space="0" w:color="auto"/>
            </w:tcBorders>
            <w:hideMark/>
          </w:tcPr>
          <w:p w14:paraId="0331CA8B" w14:textId="77777777" w:rsidR="0003317D" w:rsidRPr="0003317D" w:rsidRDefault="0003317D" w:rsidP="0003317D">
            <w:pPr>
              <w:jc w:val="both"/>
              <w:rPr>
                <w:lang w:val="es-PA"/>
              </w:rPr>
            </w:pPr>
            <w:r w:rsidRPr="0003317D">
              <w:rPr>
                <w:lang w:val="es-PA"/>
              </w:rPr>
              <w:lastRenderedPageBreak/>
              <w:t>Lenguajes de programación soportados</w:t>
            </w:r>
          </w:p>
        </w:tc>
        <w:tc>
          <w:tcPr>
            <w:tcW w:w="3218" w:type="dxa"/>
            <w:tcBorders>
              <w:top w:val="single" w:sz="4" w:space="0" w:color="auto"/>
              <w:left w:val="single" w:sz="4" w:space="0" w:color="auto"/>
              <w:bottom w:val="single" w:sz="4" w:space="0" w:color="auto"/>
              <w:right w:val="single" w:sz="4" w:space="0" w:color="auto"/>
            </w:tcBorders>
            <w:hideMark/>
          </w:tcPr>
          <w:p w14:paraId="2833F1D7" w14:textId="77777777" w:rsidR="0003317D" w:rsidRPr="0003317D" w:rsidRDefault="0003317D" w:rsidP="0003317D">
            <w:pPr>
              <w:jc w:val="both"/>
              <w:rPr>
                <w:lang w:val="es-PA"/>
              </w:rPr>
            </w:pPr>
            <w:r w:rsidRPr="0003317D">
              <w:rPr>
                <w:lang w:val="es-PA"/>
              </w:rPr>
              <w:t>Java, Python, C#, Ruby, JavaScript, entre otros.</w:t>
            </w:r>
          </w:p>
        </w:tc>
        <w:tc>
          <w:tcPr>
            <w:tcW w:w="3206" w:type="dxa"/>
            <w:tcBorders>
              <w:top w:val="single" w:sz="4" w:space="0" w:color="auto"/>
              <w:left w:val="single" w:sz="4" w:space="0" w:color="auto"/>
              <w:bottom w:val="single" w:sz="4" w:space="0" w:color="auto"/>
              <w:right w:val="single" w:sz="4" w:space="0" w:color="auto"/>
            </w:tcBorders>
            <w:vAlign w:val="center"/>
            <w:hideMark/>
          </w:tcPr>
          <w:p w14:paraId="6BD1998D" w14:textId="77777777" w:rsidR="0003317D" w:rsidRPr="0003317D" w:rsidRDefault="0003317D" w:rsidP="0003317D">
            <w:pPr>
              <w:jc w:val="both"/>
              <w:rPr>
                <w:lang w:val="en-US"/>
              </w:rPr>
            </w:pPr>
            <w:r w:rsidRPr="0003317D">
              <w:rPr>
                <w:lang w:val="en-US"/>
              </w:rPr>
              <w:t>Python, JavaScript, TypeScript, C# y Java.</w:t>
            </w:r>
          </w:p>
        </w:tc>
        <w:tc>
          <w:tcPr>
            <w:tcW w:w="3201" w:type="dxa"/>
            <w:tcBorders>
              <w:top w:val="single" w:sz="4" w:space="0" w:color="auto"/>
              <w:left w:val="single" w:sz="4" w:space="0" w:color="auto"/>
              <w:bottom w:val="single" w:sz="4" w:space="0" w:color="auto"/>
              <w:right w:val="single" w:sz="4" w:space="0" w:color="auto"/>
            </w:tcBorders>
            <w:vAlign w:val="center"/>
            <w:hideMark/>
          </w:tcPr>
          <w:p w14:paraId="62FC9BE6" w14:textId="77777777" w:rsidR="0003317D" w:rsidRPr="0003317D" w:rsidRDefault="0003317D" w:rsidP="0003317D">
            <w:pPr>
              <w:jc w:val="both"/>
              <w:rPr>
                <w:lang w:val="es-PA"/>
              </w:rPr>
            </w:pPr>
            <w:r w:rsidRPr="0003317D">
              <w:rPr>
                <w:lang w:val="es-PA"/>
              </w:rPr>
              <w:t xml:space="preserve">Está centrado en JavaScript y </w:t>
            </w:r>
            <w:proofErr w:type="spellStart"/>
            <w:r w:rsidRPr="0003317D">
              <w:rPr>
                <w:lang w:val="es-PA"/>
              </w:rPr>
              <w:t>TypeScript</w:t>
            </w:r>
            <w:proofErr w:type="spellEnd"/>
            <w:r w:rsidRPr="0003317D">
              <w:rPr>
                <w:lang w:val="es-PA"/>
              </w:rPr>
              <w:t>. No soporta otros lenguajes.</w:t>
            </w:r>
          </w:p>
        </w:tc>
      </w:tr>
      <w:tr w:rsidR="0003317D" w:rsidRPr="007934AC" w14:paraId="630EF51E" w14:textId="77777777" w:rsidTr="0003317D">
        <w:tc>
          <w:tcPr>
            <w:tcW w:w="3325" w:type="dxa"/>
            <w:tcBorders>
              <w:top w:val="single" w:sz="4" w:space="0" w:color="auto"/>
              <w:left w:val="single" w:sz="4" w:space="0" w:color="auto"/>
              <w:bottom w:val="single" w:sz="4" w:space="0" w:color="auto"/>
              <w:right w:val="single" w:sz="4" w:space="0" w:color="auto"/>
            </w:tcBorders>
            <w:hideMark/>
          </w:tcPr>
          <w:p w14:paraId="5FE5B408" w14:textId="77777777" w:rsidR="0003317D" w:rsidRPr="0003317D" w:rsidRDefault="0003317D" w:rsidP="0003317D">
            <w:pPr>
              <w:jc w:val="both"/>
              <w:rPr>
                <w:lang w:val="es-PA"/>
              </w:rPr>
            </w:pPr>
            <w:r w:rsidRPr="0003317D">
              <w:rPr>
                <w:lang w:val="es-PA"/>
              </w:rPr>
              <w:t>Navegadores compatibles</w:t>
            </w:r>
          </w:p>
        </w:tc>
        <w:tc>
          <w:tcPr>
            <w:tcW w:w="3218" w:type="dxa"/>
            <w:tcBorders>
              <w:top w:val="single" w:sz="4" w:space="0" w:color="auto"/>
              <w:left w:val="single" w:sz="4" w:space="0" w:color="auto"/>
              <w:bottom w:val="single" w:sz="4" w:space="0" w:color="auto"/>
              <w:right w:val="single" w:sz="4" w:space="0" w:color="auto"/>
            </w:tcBorders>
            <w:hideMark/>
          </w:tcPr>
          <w:p w14:paraId="0A3875D8" w14:textId="77777777" w:rsidR="0003317D" w:rsidRPr="0003317D" w:rsidRDefault="0003317D" w:rsidP="0003317D">
            <w:pPr>
              <w:jc w:val="both"/>
              <w:rPr>
                <w:lang w:val="es-PA"/>
              </w:rPr>
            </w:pPr>
            <w:r w:rsidRPr="0003317D">
              <w:rPr>
                <w:lang w:val="es-PA"/>
              </w:rPr>
              <w:t>Soporta una amplia gama de navegadores: Chrome, Firefox, Safari, Edge, Opera, entre otros, con soporte completo para pruebas cruzadas.</w:t>
            </w:r>
          </w:p>
        </w:tc>
        <w:tc>
          <w:tcPr>
            <w:tcW w:w="3206" w:type="dxa"/>
            <w:tcBorders>
              <w:top w:val="single" w:sz="4" w:space="0" w:color="auto"/>
              <w:left w:val="single" w:sz="4" w:space="0" w:color="auto"/>
              <w:bottom w:val="single" w:sz="4" w:space="0" w:color="auto"/>
              <w:right w:val="single" w:sz="4" w:space="0" w:color="auto"/>
            </w:tcBorders>
            <w:vAlign w:val="center"/>
            <w:hideMark/>
          </w:tcPr>
          <w:p w14:paraId="330D9844" w14:textId="77777777" w:rsidR="0003317D" w:rsidRPr="0003317D" w:rsidRDefault="0003317D" w:rsidP="0003317D">
            <w:pPr>
              <w:jc w:val="both"/>
              <w:rPr>
                <w:lang w:val="en-US"/>
              </w:rPr>
            </w:pPr>
            <w:r w:rsidRPr="0003317D">
              <w:rPr>
                <w:lang w:val="en-US"/>
              </w:rPr>
              <w:t>Firefox, Edge, Chrome y WebKit.</w:t>
            </w:r>
          </w:p>
        </w:tc>
        <w:tc>
          <w:tcPr>
            <w:tcW w:w="3201" w:type="dxa"/>
            <w:tcBorders>
              <w:top w:val="single" w:sz="4" w:space="0" w:color="auto"/>
              <w:left w:val="single" w:sz="4" w:space="0" w:color="auto"/>
              <w:bottom w:val="single" w:sz="4" w:space="0" w:color="auto"/>
              <w:right w:val="single" w:sz="4" w:space="0" w:color="auto"/>
            </w:tcBorders>
            <w:vAlign w:val="center"/>
            <w:hideMark/>
          </w:tcPr>
          <w:p w14:paraId="2B973668" w14:textId="77777777" w:rsidR="0003317D" w:rsidRPr="0003317D" w:rsidRDefault="0003317D" w:rsidP="0003317D">
            <w:pPr>
              <w:jc w:val="both"/>
              <w:rPr>
                <w:lang w:val="es-PA"/>
              </w:rPr>
            </w:pPr>
            <w:r w:rsidRPr="0003317D">
              <w:rPr>
                <w:lang w:val="es-PA"/>
              </w:rPr>
              <w:t>Funciona bien en Chrome, Firefox y Edge, pero aún no tiene soporte oficial completo para Safari y tiene limitaciones en pruebas cruzadas entre navegadores.</w:t>
            </w:r>
          </w:p>
        </w:tc>
      </w:tr>
    </w:tbl>
    <w:p w14:paraId="4FDE68B9" w14:textId="77777777" w:rsidR="0003317D" w:rsidRPr="0003317D" w:rsidRDefault="0003317D" w:rsidP="0003317D">
      <w:pPr>
        <w:jc w:val="both"/>
        <w:rPr>
          <w:lang w:val="es-PA"/>
        </w:rPr>
      </w:pPr>
    </w:p>
    <w:p w14:paraId="22645F78" w14:textId="77777777" w:rsidR="0003317D" w:rsidRPr="0003317D" w:rsidRDefault="0003317D" w:rsidP="0003317D">
      <w:pPr>
        <w:jc w:val="both"/>
        <w:rPr>
          <w:b/>
          <w:bCs/>
          <w:lang w:val="es-PA"/>
        </w:rPr>
      </w:pPr>
      <w:r w:rsidRPr="0003317D">
        <w:rPr>
          <w:b/>
          <w:bCs/>
          <w:lang w:val="es-PA"/>
        </w:rPr>
        <w:t>Conclusión</w:t>
      </w:r>
    </w:p>
    <w:p w14:paraId="7FAF4566" w14:textId="77777777" w:rsidR="0003317D" w:rsidRPr="0003317D" w:rsidRDefault="0003317D" w:rsidP="0003317D">
      <w:pPr>
        <w:jc w:val="both"/>
        <w:rPr>
          <w:lang w:val="es-PA"/>
        </w:rPr>
      </w:pPr>
      <w:proofErr w:type="spellStart"/>
      <w:r w:rsidRPr="0003317D">
        <w:rPr>
          <w:lang w:val="es-PA"/>
        </w:rPr>
        <w:t>Playwright</w:t>
      </w:r>
      <w:proofErr w:type="spellEnd"/>
      <w:r w:rsidRPr="0003317D">
        <w:rPr>
          <w:lang w:val="es-PA"/>
        </w:rPr>
        <w:t xml:space="preserve"> es la mejor opción porque combina la potencia de </w:t>
      </w:r>
      <w:proofErr w:type="spellStart"/>
      <w:r w:rsidRPr="0003317D">
        <w:rPr>
          <w:lang w:val="es-PA"/>
        </w:rPr>
        <w:t>Selenium</w:t>
      </w:r>
      <w:proofErr w:type="spellEnd"/>
      <w:r w:rsidRPr="0003317D">
        <w:rPr>
          <w:lang w:val="es-PA"/>
        </w:rPr>
        <w:t xml:space="preserve"> con la facilidad de uso de </w:t>
      </w:r>
      <w:proofErr w:type="spellStart"/>
      <w:r w:rsidRPr="0003317D">
        <w:rPr>
          <w:lang w:val="es-PA"/>
        </w:rPr>
        <w:t>Cypress</w:t>
      </w:r>
      <w:proofErr w:type="spellEnd"/>
      <w:r w:rsidRPr="0003317D">
        <w:rPr>
          <w:lang w:val="es-PA"/>
        </w:rPr>
        <w:t xml:space="preserve">. Ofrece una instalación sencilla, una API moderna y clara, soporte para pruebas paralelas, aunque no tiene tanto soporte de navegadores como </w:t>
      </w:r>
      <w:proofErr w:type="spellStart"/>
      <w:r w:rsidRPr="0003317D">
        <w:rPr>
          <w:lang w:val="es-PA"/>
        </w:rPr>
        <w:t>Selenium</w:t>
      </w:r>
      <w:proofErr w:type="spellEnd"/>
      <w:r w:rsidRPr="0003317D">
        <w:rPr>
          <w:lang w:val="es-PA"/>
        </w:rPr>
        <w:t xml:space="preserve">, es compatible con los navegadores más populares. Comparativamente posee una curva de aprendizaje baja y una alta facilidad de uso y se integra nativamente con CI/CD. Esto lo hace más eficiente, escalable y versátil, cubriendo tanto proyectos simples como entornos empresariales sin las limitaciones técnicas de </w:t>
      </w:r>
      <w:proofErr w:type="spellStart"/>
      <w:r w:rsidRPr="0003317D">
        <w:rPr>
          <w:lang w:val="es-PA"/>
        </w:rPr>
        <w:t>Cypress</w:t>
      </w:r>
      <w:proofErr w:type="spellEnd"/>
      <w:r w:rsidRPr="0003317D">
        <w:rPr>
          <w:lang w:val="es-PA"/>
        </w:rPr>
        <w:t xml:space="preserve"> ni la complejidad de configuración de </w:t>
      </w:r>
      <w:proofErr w:type="spellStart"/>
      <w:r w:rsidRPr="0003317D">
        <w:rPr>
          <w:lang w:val="es-PA"/>
        </w:rPr>
        <w:t>Selenium</w:t>
      </w:r>
      <w:proofErr w:type="spellEnd"/>
      <w:r w:rsidRPr="0003317D">
        <w:rPr>
          <w:lang w:val="es-PA"/>
        </w:rPr>
        <w:t>.</w:t>
      </w:r>
    </w:p>
    <w:p w14:paraId="7AA8F039" w14:textId="77777777" w:rsidR="0003317D" w:rsidRPr="00D81A97" w:rsidRDefault="0003317D" w:rsidP="00D81A97">
      <w:pPr>
        <w:rPr>
          <w:b/>
          <w:bCs/>
          <w:lang w:val="es-PA"/>
        </w:rPr>
      </w:pPr>
    </w:p>
    <w:p w14:paraId="3F22B6CD" w14:textId="020E83D0" w:rsidR="00D81A97" w:rsidRPr="007934AC" w:rsidRDefault="007934AC" w:rsidP="0029327F">
      <w:pPr>
        <w:rPr>
          <w:b/>
          <w:bCs/>
          <w:lang w:val="es-PA"/>
        </w:rPr>
      </w:pPr>
      <w:r w:rsidRPr="007934AC">
        <w:rPr>
          <w:b/>
          <w:bCs/>
          <w:lang w:val="es-PA"/>
        </w:rPr>
        <w:t>Referencias</w:t>
      </w:r>
    </w:p>
    <w:p w14:paraId="442AD436" w14:textId="3FC5FC8A" w:rsidR="007934AC" w:rsidRPr="007934AC" w:rsidRDefault="007934AC" w:rsidP="007934AC">
      <w:pPr>
        <w:rPr>
          <w:lang w:val="en-US"/>
        </w:rPr>
      </w:pPr>
      <w:r w:rsidRPr="007934AC">
        <w:rPr>
          <w:lang w:val="en-US"/>
        </w:rPr>
        <w:t>[1] G2.com, "</w:t>
      </w:r>
      <w:proofErr w:type="spellStart"/>
      <w:r w:rsidRPr="007934AC">
        <w:rPr>
          <w:lang w:val="en-US"/>
        </w:rPr>
        <w:t>ClickUp</w:t>
      </w:r>
      <w:proofErr w:type="spellEnd"/>
      <w:r w:rsidRPr="007934AC">
        <w:rPr>
          <w:lang w:val="en-US"/>
        </w:rPr>
        <w:t xml:space="preserve"> Reviews, Pricing, and Features," </w:t>
      </w:r>
      <w:r w:rsidRPr="007934AC">
        <w:rPr>
          <w:i/>
          <w:iCs/>
          <w:lang w:val="en-US"/>
        </w:rPr>
        <w:t>G2 Software Reviews</w:t>
      </w:r>
      <w:r w:rsidRPr="007934AC">
        <w:rPr>
          <w:lang w:val="en-US"/>
        </w:rPr>
        <w:t xml:space="preserve">, 2023. [Online]. Available: </w:t>
      </w:r>
      <w:hyperlink r:id="rId13" w:history="1">
        <w:r w:rsidRPr="007934AC">
          <w:rPr>
            <w:rStyle w:val="Hipervnculo"/>
            <w:lang w:val="en-US"/>
          </w:rPr>
          <w:t>https://www.g2.com/products/clickup/reviews</w:t>
        </w:r>
      </w:hyperlink>
      <w:r>
        <w:rPr>
          <w:lang w:val="en-US"/>
        </w:rPr>
        <w:t xml:space="preserve"> </w:t>
      </w:r>
    </w:p>
    <w:p w14:paraId="3A1BF322" w14:textId="77777777" w:rsidR="007934AC" w:rsidRPr="007934AC" w:rsidRDefault="007934AC" w:rsidP="007934AC">
      <w:pPr>
        <w:rPr>
          <w:lang w:val="en-US"/>
        </w:rPr>
      </w:pPr>
      <w:r w:rsidRPr="007934AC">
        <w:rPr>
          <w:lang w:val="en-US"/>
        </w:rPr>
        <w:t xml:space="preserve">[2] A. Kumar and R. Singh, "Comparative Study of Project Management Tools: Jira, Trello, Asana and </w:t>
      </w:r>
      <w:proofErr w:type="spellStart"/>
      <w:r w:rsidRPr="007934AC">
        <w:rPr>
          <w:lang w:val="en-US"/>
        </w:rPr>
        <w:t>ClickUp</w:t>
      </w:r>
      <w:proofErr w:type="spellEnd"/>
      <w:r w:rsidRPr="007934AC">
        <w:rPr>
          <w:lang w:val="en-US"/>
        </w:rPr>
        <w:t xml:space="preserve">," </w:t>
      </w:r>
      <w:r w:rsidRPr="007934AC">
        <w:rPr>
          <w:i/>
          <w:iCs/>
          <w:lang w:val="en-US"/>
        </w:rPr>
        <w:t>International Journal of Computer Applications</w:t>
      </w:r>
      <w:r w:rsidRPr="007934AC">
        <w:rPr>
          <w:lang w:val="en-US"/>
        </w:rPr>
        <w:t>, vol. 184, no. 5, pp. 12–17, May 2022.</w:t>
      </w:r>
    </w:p>
    <w:p w14:paraId="5D4B3F2F" w14:textId="3F906455" w:rsidR="007934AC" w:rsidRPr="007934AC" w:rsidRDefault="007934AC" w:rsidP="007934AC">
      <w:pPr>
        <w:rPr>
          <w:lang w:val="en-US"/>
        </w:rPr>
      </w:pPr>
      <w:r w:rsidRPr="007934AC">
        <w:rPr>
          <w:lang w:val="en-US"/>
        </w:rPr>
        <w:t xml:space="preserve">[3] </w:t>
      </w:r>
      <w:proofErr w:type="spellStart"/>
      <w:r w:rsidRPr="007934AC">
        <w:rPr>
          <w:lang w:val="en-US"/>
        </w:rPr>
        <w:t>ClickUp</w:t>
      </w:r>
      <w:proofErr w:type="spellEnd"/>
      <w:r w:rsidRPr="007934AC">
        <w:rPr>
          <w:lang w:val="en-US"/>
        </w:rPr>
        <w:t>, "</w:t>
      </w:r>
      <w:proofErr w:type="spellStart"/>
      <w:r w:rsidRPr="007934AC">
        <w:rPr>
          <w:lang w:val="en-US"/>
        </w:rPr>
        <w:t>ClickUp</w:t>
      </w:r>
      <w:proofErr w:type="spellEnd"/>
      <w:r w:rsidRPr="007934AC">
        <w:rPr>
          <w:lang w:val="en-US"/>
        </w:rPr>
        <w:t xml:space="preserve"> Docs &amp; Product Features," </w:t>
      </w:r>
      <w:proofErr w:type="spellStart"/>
      <w:r w:rsidRPr="007934AC">
        <w:rPr>
          <w:i/>
          <w:iCs/>
          <w:lang w:val="en-US"/>
        </w:rPr>
        <w:t>ClickUp</w:t>
      </w:r>
      <w:proofErr w:type="spellEnd"/>
      <w:r w:rsidRPr="007934AC">
        <w:rPr>
          <w:i/>
          <w:iCs/>
          <w:lang w:val="en-US"/>
        </w:rPr>
        <w:t xml:space="preserve"> Official Documentation</w:t>
      </w:r>
      <w:r w:rsidRPr="007934AC">
        <w:rPr>
          <w:lang w:val="en-US"/>
        </w:rPr>
        <w:t xml:space="preserve">, 2024. [Online]. Available: </w:t>
      </w:r>
      <w:hyperlink r:id="rId14" w:history="1">
        <w:r w:rsidRPr="007934AC">
          <w:rPr>
            <w:rStyle w:val="Hipervnculo"/>
            <w:lang w:val="en-US"/>
          </w:rPr>
          <w:t>https://help.clickup.com</w:t>
        </w:r>
      </w:hyperlink>
      <w:r>
        <w:rPr>
          <w:lang w:val="en-US"/>
        </w:rPr>
        <w:t xml:space="preserve"> </w:t>
      </w:r>
    </w:p>
    <w:p w14:paraId="2AC3D421" w14:textId="215E6902" w:rsidR="007934AC" w:rsidRPr="007934AC" w:rsidRDefault="007934AC" w:rsidP="007934AC">
      <w:pPr>
        <w:rPr>
          <w:lang w:val="es-ES"/>
        </w:rPr>
      </w:pPr>
      <w:r w:rsidRPr="007934AC">
        <w:rPr>
          <w:lang w:val="en-US"/>
        </w:rPr>
        <w:t>[4] M. ProjectManagement.com, "</w:t>
      </w:r>
      <w:proofErr w:type="spellStart"/>
      <w:r w:rsidRPr="007934AC">
        <w:rPr>
          <w:lang w:val="en-US"/>
        </w:rPr>
        <w:t>ClickUp</w:t>
      </w:r>
      <w:proofErr w:type="spellEnd"/>
      <w:r w:rsidRPr="007934AC">
        <w:rPr>
          <w:lang w:val="en-US"/>
        </w:rPr>
        <w:t xml:space="preserve">: A Comprehensive Project Management Tool," </w:t>
      </w:r>
      <w:r w:rsidRPr="007934AC">
        <w:rPr>
          <w:i/>
          <w:iCs/>
          <w:lang w:val="en-US"/>
        </w:rPr>
        <w:t>Project Management Institute</w:t>
      </w:r>
      <w:r w:rsidRPr="007934AC">
        <w:rPr>
          <w:lang w:val="en-US"/>
        </w:rPr>
        <w:t xml:space="preserve">, 2021. </w:t>
      </w:r>
      <w:r w:rsidRPr="007934AC">
        <w:rPr>
          <w:lang w:val="es-ES"/>
        </w:rPr>
        <w:t xml:space="preserve">[Online]. </w:t>
      </w:r>
      <w:proofErr w:type="spellStart"/>
      <w:r w:rsidRPr="007934AC">
        <w:rPr>
          <w:lang w:val="es-ES"/>
        </w:rPr>
        <w:t>Available</w:t>
      </w:r>
      <w:proofErr w:type="spellEnd"/>
      <w:r w:rsidRPr="007934AC">
        <w:rPr>
          <w:lang w:val="es-ES"/>
        </w:rPr>
        <w:t xml:space="preserve">: </w:t>
      </w:r>
      <w:hyperlink r:id="rId15" w:history="1">
        <w:r w:rsidRPr="007934AC">
          <w:rPr>
            <w:rStyle w:val="Hipervnculo"/>
            <w:lang w:val="es-ES"/>
          </w:rPr>
          <w:t>https://www.projectmanagement.com</w:t>
        </w:r>
      </w:hyperlink>
      <w:r>
        <w:rPr>
          <w:lang w:val="es-ES"/>
        </w:rPr>
        <w:t xml:space="preserve"> </w:t>
      </w:r>
    </w:p>
    <w:p w14:paraId="35ADB89A" w14:textId="77777777" w:rsidR="007934AC" w:rsidRDefault="007934AC" w:rsidP="007934AC">
      <w:pPr>
        <w:rPr>
          <w:lang w:val="es-ES"/>
        </w:rPr>
      </w:pPr>
      <w:r w:rsidRPr="007934AC">
        <w:rPr>
          <w:lang w:val="es-ES"/>
        </w:rPr>
        <w:t xml:space="preserve">[5] E. Gómez, "Análisis comparativo de herramientas de productividad en equipos remotos," </w:t>
      </w:r>
      <w:r w:rsidRPr="007934AC">
        <w:rPr>
          <w:i/>
          <w:iCs/>
          <w:lang w:val="es-ES"/>
        </w:rPr>
        <w:t>Revista de Ingeniería de Software y Sistemas</w:t>
      </w:r>
      <w:r w:rsidRPr="007934AC">
        <w:rPr>
          <w:lang w:val="es-ES"/>
        </w:rPr>
        <w:t>, vol. 14, no. 3, pp. 101–109, Sept. 2023.</w:t>
      </w:r>
    </w:p>
    <w:p w14:paraId="7A35F5A5" w14:textId="6340C27D" w:rsidR="007934AC" w:rsidRPr="007934AC" w:rsidRDefault="007934AC" w:rsidP="007934AC">
      <w:pPr>
        <w:rPr>
          <w:lang w:val="en-US"/>
        </w:rPr>
      </w:pPr>
      <w:r w:rsidRPr="007934AC">
        <w:rPr>
          <w:lang w:val="en-US"/>
        </w:rPr>
        <w:t>[</w:t>
      </w:r>
      <w:r>
        <w:rPr>
          <w:lang w:val="en-US"/>
        </w:rPr>
        <w:t>6</w:t>
      </w:r>
      <w:r w:rsidRPr="007934AC">
        <w:rPr>
          <w:lang w:val="en-US"/>
        </w:rPr>
        <w:t xml:space="preserve">] N. Sharma, “Jira vs Trello: Who wins the battle to project management?”, </w:t>
      </w:r>
      <w:proofErr w:type="spellStart"/>
      <w:r w:rsidRPr="007934AC">
        <w:rPr>
          <w:lang w:val="en-US"/>
        </w:rPr>
        <w:t>ProofHub</w:t>
      </w:r>
      <w:proofErr w:type="spellEnd"/>
      <w:r w:rsidRPr="007934AC">
        <w:rPr>
          <w:lang w:val="en-US"/>
        </w:rPr>
        <w:t xml:space="preserve">, Feb. 26, 2025. [Online]. Available: </w:t>
      </w:r>
      <w:hyperlink r:id="rId16" w:history="1">
        <w:r w:rsidRPr="007934AC">
          <w:rPr>
            <w:rStyle w:val="Hipervnculo"/>
            <w:lang w:val="en-US"/>
          </w:rPr>
          <w:t>https://www.proofhub.com/articles/jira-vs-trello</w:t>
        </w:r>
      </w:hyperlink>
    </w:p>
    <w:p w14:paraId="031DC4D0" w14:textId="7142C8A9" w:rsidR="007934AC" w:rsidRPr="007934AC" w:rsidRDefault="007934AC" w:rsidP="007934AC">
      <w:pPr>
        <w:rPr>
          <w:lang w:val="en-US"/>
        </w:rPr>
      </w:pPr>
      <w:r w:rsidRPr="007934AC">
        <w:rPr>
          <w:lang w:val="en-US"/>
        </w:rPr>
        <w:t>[</w:t>
      </w:r>
      <w:r>
        <w:rPr>
          <w:lang w:val="en-US"/>
        </w:rPr>
        <w:t>7</w:t>
      </w:r>
      <w:r w:rsidRPr="007934AC">
        <w:rPr>
          <w:lang w:val="en-US"/>
        </w:rPr>
        <w:t xml:space="preserve">] Emerson College, “Google Drive to Increase Efficiency and Collaboration,” Emerson College Human Resources. [Online]. Available: </w:t>
      </w:r>
      <w:hyperlink r:id="rId17" w:history="1">
        <w:r w:rsidRPr="007934AC">
          <w:rPr>
            <w:rStyle w:val="Hipervnculo"/>
            <w:lang w:val="en-US"/>
          </w:rPr>
          <w:t>https://hr.emerson.edu/hc/en-us/articles/24945725961747-Google-Drive-to-Increase-Efficiency-and-Collaboration</w:t>
        </w:r>
      </w:hyperlink>
    </w:p>
    <w:p w14:paraId="28141B6F" w14:textId="17401EF5" w:rsidR="007934AC" w:rsidRPr="007934AC" w:rsidRDefault="007934AC" w:rsidP="007934AC">
      <w:pPr>
        <w:rPr>
          <w:lang w:val="en-US"/>
        </w:rPr>
      </w:pPr>
      <w:r w:rsidRPr="007934AC">
        <w:rPr>
          <w:lang w:val="en-US"/>
        </w:rPr>
        <w:t>[</w:t>
      </w:r>
      <w:r>
        <w:rPr>
          <w:lang w:val="en-US"/>
        </w:rPr>
        <w:t>8</w:t>
      </w:r>
      <w:r w:rsidRPr="007934AC">
        <w:rPr>
          <w:lang w:val="en-US"/>
        </w:rPr>
        <w:t xml:space="preserve">] Google, “Google Drive Overview,” Google Workspace, 2024. [Online]. Available: </w:t>
      </w:r>
      <w:hyperlink r:id="rId18" w:history="1">
        <w:r w:rsidRPr="007934AC">
          <w:rPr>
            <w:rStyle w:val="Hipervnculo"/>
            <w:lang w:val="en-US"/>
          </w:rPr>
          <w:t>https://workspace.google.com/products/drive/</w:t>
        </w:r>
      </w:hyperlink>
    </w:p>
    <w:p w14:paraId="49B74CE2" w14:textId="0CDB9C0C" w:rsidR="007934AC" w:rsidRPr="007934AC" w:rsidRDefault="007934AC" w:rsidP="007934AC">
      <w:pPr>
        <w:rPr>
          <w:bCs/>
        </w:rPr>
      </w:pPr>
      <w:r w:rsidRPr="007934AC">
        <w:rPr>
          <w:bCs/>
          <w:lang w:val="en-US"/>
        </w:rPr>
        <w:t>[</w:t>
      </w:r>
      <w:proofErr w:type="gramStart"/>
      <w:r w:rsidRPr="007934AC">
        <w:rPr>
          <w:bCs/>
          <w:lang w:val="en-US"/>
        </w:rPr>
        <w:t>9</w:t>
      </w:r>
      <w:r w:rsidRPr="007934AC">
        <w:rPr>
          <w:bCs/>
          <w:lang w:val="en-US"/>
        </w:rPr>
        <w:t>] «</w:t>
      </w:r>
      <w:proofErr w:type="gramEnd"/>
      <w:r w:rsidRPr="007934AC">
        <w:rPr>
          <w:bCs/>
          <w:lang w:val="en-US"/>
        </w:rPr>
        <w:t xml:space="preserve">IEEE </w:t>
      </w:r>
      <w:proofErr w:type="spellStart"/>
      <w:r w:rsidRPr="007934AC">
        <w:rPr>
          <w:bCs/>
          <w:lang w:val="en-US"/>
        </w:rPr>
        <w:t>StD.</w:t>
      </w:r>
      <w:proofErr w:type="spellEnd"/>
      <w:r w:rsidRPr="007934AC">
        <w:rPr>
          <w:bCs/>
          <w:lang w:val="en-US"/>
        </w:rPr>
        <w:t xml:space="preserve"> 829 Test Plan Document |Professionalqa.com». </w:t>
      </w:r>
      <w:hyperlink r:id="rId19" w:history="1">
        <w:r w:rsidRPr="007934AC">
          <w:rPr>
            <w:rStyle w:val="Hipervnculo"/>
            <w:bCs/>
            <w:lang w:val="en-US"/>
          </w:rPr>
          <w:t>https://www.professionalqa.com/ieee-standard-829</w:t>
        </w:r>
      </w:hyperlink>
    </w:p>
    <w:p w14:paraId="180D62BE" w14:textId="25622210" w:rsidR="007934AC" w:rsidRPr="007934AC" w:rsidRDefault="007934AC" w:rsidP="007934AC">
      <w:pPr>
        <w:rPr>
          <w:bCs/>
          <w:lang w:val="en-US"/>
        </w:rPr>
      </w:pPr>
      <w:r w:rsidRPr="007934AC">
        <w:rPr>
          <w:bCs/>
          <w:lang w:val="en-US"/>
        </w:rPr>
        <w:t>[</w:t>
      </w:r>
      <w:r w:rsidRPr="007934AC">
        <w:rPr>
          <w:bCs/>
          <w:lang w:val="en-US"/>
        </w:rPr>
        <w:t>10</w:t>
      </w:r>
      <w:r w:rsidRPr="007934AC">
        <w:rPr>
          <w:bCs/>
          <w:lang w:val="en-US"/>
        </w:rPr>
        <w:t xml:space="preserve">] «How to Write a Test Plan with the IEEE 829 Standard», </w:t>
      </w:r>
      <w:proofErr w:type="spellStart"/>
      <w:r w:rsidRPr="007934AC">
        <w:rPr>
          <w:bCs/>
          <w:i/>
          <w:iCs/>
          <w:lang w:val="en-US"/>
        </w:rPr>
        <w:t>Reqtest</w:t>
      </w:r>
      <w:proofErr w:type="spellEnd"/>
      <w:r w:rsidRPr="007934AC">
        <w:rPr>
          <w:bCs/>
          <w:lang w:val="en-US"/>
        </w:rPr>
        <w:t xml:space="preserve">, 24 de </w:t>
      </w:r>
      <w:proofErr w:type="spellStart"/>
      <w:r w:rsidRPr="007934AC">
        <w:rPr>
          <w:bCs/>
          <w:lang w:val="en-US"/>
        </w:rPr>
        <w:t>agosto</w:t>
      </w:r>
      <w:proofErr w:type="spellEnd"/>
      <w:r w:rsidRPr="007934AC">
        <w:rPr>
          <w:bCs/>
          <w:lang w:val="en-US"/>
        </w:rPr>
        <w:t xml:space="preserve"> de 2023. </w:t>
      </w:r>
      <w:hyperlink r:id="rId20" w:history="1">
        <w:r w:rsidRPr="007934AC">
          <w:rPr>
            <w:rStyle w:val="Hipervnculo"/>
            <w:bCs/>
            <w:lang w:val="en-US"/>
          </w:rPr>
          <w:t>https://reqtest.com/en/knowledgebase/how-to-write-a-test-plan-2/</w:t>
        </w:r>
      </w:hyperlink>
    </w:p>
    <w:p w14:paraId="5491CCB8" w14:textId="4EE46CE8" w:rsidR="007934AC" w:rsidRPr="007934AC" w:rsidRDefault="007934AC" w:rsidP="007934AC">
      <w:pPr>
        <w:rPr>
          <w:bCs/>
          <w:lang w:val="en-US"/>
        </w:rPr>
      </w:pPr>
      <w:r w:rsidRPr="007934AC">
        <w:rPr>
          <w:bCs/>
          <w:lang w:val="en-US"/>
        </w:rPr>
        <w:t>[</w:t>
      </w:r>
      <w:proofErr w:type="gramStart"/>
      <w:r w:rsidRPr="007934AC">
        <w:rPr>
          <w:bCs/>
          <w:lang w:val="en-US"/>
        </w:rPr>
        <w:t>11</w:t>
      </w:r>
      <w:r w:rsidRPr="007934AC">
        <w:rPr>
          <w:bCs/>
          <w:lang w:val="en-US"/>
        </w:rPr>
        <w:t>] «</w:t>
      </w:r>
      <w:proofErr w:type="gramEnd"/>
      <w:r w:rsidRPr="007934AC">
        <w:rPr>
          <w:bCs/>
          <w:lang w:val="en-US"/>
        </w:rPr>
        <w:t xml:space="preserve">IEEE 829 Test Plan </w:t>
      </w:r>
      <w:proofErr w:type="gramStart"/>
      <w:r w:rsidRPr="007934AC">
        <w:rPr>
          <w:bCs/>
          <w:lang w:val="en-US"/>
        </w:rPr>
        <w:t>example»,</w:t>
      </w:r>
      <w:proofErr w:type="gramEnd"/>
      <w:r w:rsidRPr="007934AC">
        <w:rPr>
          <w:bCs/>
          <w:lang w:val="en-US"/>
        </w:rPr>
        <w:t xml:space="preserve"> </w:t>
      </w:r>
      <w:r w:rsidRPr="007934AC">
        <w:rPr>
          <w:bCs/>
          <w:i/>
          <w:iCs/>
          <w:lang w:val="en-US"/>
        </w:rPr>
        <w:t>Google Docs</w:t>
      </w:r>
      <w:r w:rsidRPr="007934AC">
        <w:rPr>
          <w:bCs/>
          <w:lang w:val="en-US"/>
        </w:rPr>
        <w:t xml:space="preserve">. </w:t>
      </w:r>
      <w:hyperlink r:id="rId21" w:anchor="heading=h.jd6vjs4lpb4w" w:history="1">
        <w:r w:rsidRPr="007934AC">
          <w:rPr>
            <w:rStyle w:val="Hipervnculo"/>
            <w:bCs/>
            <w:lang w:val="en-US"/>
          </w:rPr>
          <w:t>https://docs.google.com/document/d/1F1TUX5BkviRbw8auI2Xq2K2wyGTS-Ag14DRymiELmzc/edit?tab=t.0#heading=h.jd6vjs4lpb4w</w:t>
        </w:r>
      </w:hyperlink>
    </w:p>
    <w:p w14:paraId="7867836F" w14:textId="7E670E1B" w:rsidR="007934AC" w:rsidRPr="007934AC" w:rsidRDefault="007934AC" w:rsidP="007934AC">
      <w:pPr>
        <w:rPr>
          <w:bCs/>
          <w:lang w:val="en-US"/>
        </w:rPr>
      </w:pPr>
      <w:r w:rsidRPr="007934AC">
        <w:rPr>
          <w:bCs/>
          <w:lang w:val="en-US"/>
        </w:rPr>
        <w:t>[</w:t>
      </w:r>
      <w:r w:rsidRPr="007934AC">
        <w:rPr>
          <w:bCs/>
          <w:lang w:val="en-US"/>
        </w:rPr>
        <w:t>12</w:t>
      </w:r>
      <w:r w:rsidRPr="007934AC">
        <w:rPr>
          <w:bCs/>
          <w:lang w:val="en-US"/>
        </w:rPr>
        <w:t xml:space="preserve">] Imaginary </w:t>
      </w:r>
      <w:proofErr w:type="gramStart"/>
      <w:r w:rsidRPr="007934AC">
        <w:rPr>
          <w:bCs/>
          <w:lang w:val="en-US"/>
        </w:rPr>
        <w:t>Cloud, «</w:t>
      </w:r>
      <w:proofErr w:type="gramEnd"/>
      <w:r w:rsidRPr="007934AC">
        <w:rPr>
          <w:bCs/>
          <w:lang w:val="en-US"/>
        </w:rPr>
        <w:t xml:space="preserve">Software Architecture Documentation Best Practices and </w:t>
      </w:r>
      <w:proofErr w:type="gramStart"/>
      <w:r w:rsidRPr="007934AC">
        <w:rPr>
          <w:bCs/>
          <w:lang w:val="en-US"/>
        </w:rPr>
        <w:t>Tools»,</w:t>
      </w:r>
      <w:proofErr w:type="gramEnd"/>
      <w:r w:rsidRPr="007934AC">
        <w:rPr>
          <w:bCs/>
          <w:lang w:val="en-US"/>
        </w:rPr>
        <w:t xml:space="preserve"> </w:t>
      </w:r>
      <w:r w:rsidRPr="007934AC">
        <w:rPr>
          <w:bCs/>
          <w:i/>
          <w:iCs/>
          <w:lang w:val="en-US"/>
        </w:rPr>
        <w:t>Imaginary Cloud</w:t>
      </w:r>
      <w:r w:rsidRPr="007934AC">
        <w:rPr>
          <w:bCs/>
          <w:lang w:val="en-US"/>
        </w:rPr>
        <w:t xml:space="preserve">. </w:t>
      </w:r>
      <w:hyperlink r:id="rId22" w:history="1">
        <w:r w:rsidRPr="007934AC">
          <w:rPr>
            <w:rStyle w:val="Hipervnculo"/>
            <w:bCs/>
            <w:lang w:val="en-US"/>
          </w:rPr>
          <w:t>https://www.imaginarycloud.com/blog/software-architecture-documentation</w:t>
        </w:r>
      </w:hyperlink>
    </w:p>
    <w:p w14:paraId="362A3C4D" w14:textId="3C3B3E82" w:rsidR="007934AC" w:rsidRPr="007934AC" w:rsidRDefault="007934AC" w:rsidP="007934AC">
      <w:pPr>
        <w:rPr>
          <w:bCs/>
          <w:lang w:val="en-US"/>
        </w:rPr>
      </w:pPr>
      <w:r w:rsidRPr="007934AC">
        <w:rPr>
          <w:bCs/>
          <w:lang w:val="en-US"/>
        </w:rPr>
        <w:lastRenderedPageBreak/>
        <w:t>[</w:t>
      </w:r>
      <w:r w:rsidRPr="007934AC">
        <w:rPr>
          <w:bCs/>
          <w:lang w:val="en-US"/>
        </w:rPr>
        <w:t>13</w:t>
      </w:r>
      <w:r w:rsidRPr="007934AC">
        <w:rPr>
          <w:bCs/>
          <w:lang w:val="en-US"/>
        </w:rPr>
        <w:t xml:space="preserve">] S. </w:t>
      </w:r>
      <w:proofErr w:type="gramStart"/>
      <w:r w:rsidRPr="007934AC">
        <w:rPr>
          <w:bCs/>
          <w:lang w:val="en-US"/>
        </w:rPr>
        <w:t>Murugesan, «</w:t>
      </w:r>
      <w:proofErr w:type="gramEnd"/>
      <w:r w:rsidRPr="007934AC">
        <w:rPr>
          <w:bCs/>
          <w:lang w:val="en-US"/>
        </w:rPr>
        <w:t xml:space="preserve">A Comprehensive Guide to Software Architecture </w:t>
      </w:r>
      <w:proofErr w:type="gramStart"/>
      <w:r w:rsidRPr="007934AC">
        <w:rPr>
          <w:bCs/>
          <w:lang w:val="en-US"/>
        </w:rPr>
        <w:t>Documentation»,</w:t>
      </w:r>
      <w:proofErr w:type="gramEnd"/>
      <w:r w:rsidRPr="007934AC">
        <w:rPr>
          <w:bCs/>
          <w:lang w:val="en-US"/>
        </w:rPr>
        <w:t xml:space="preserve"> </w:t>
      </w:r>
      <w:r w:rsidRPr="007934AC">
        <w:rPr>
          <w:bCs/>
          <w:i/>
          <w:iCs/>
          <w:lang w:val="en-US"/>
        </w:rPr>
        <w:t>Document360</w:t>
      </w:r>
      <w:r w:rsidRPr="007934AC">
        <w:rPr>
          <w:bCs/>
          <w:lang w:val="en-US"/>
        </w:rPr>
        <w:t xml:space="preserve">, 28 de </w:t>
      </w:r>
      <w:proofErr w:type="spellStart"/>
      <w:r w:rsidRPr="007934AC">
        <w:rPr>
          <w:bCs/>
          <w:lang w:val="en-US"/>
        </w:rPr>
        <w:t>julio</w:t>
      </w:r>
      <w:proofErr w:type="spellEnd"/>
      <w:r w:rsidRPr="007934AC">
        <w:rPr>
          <w:bCs/>
          <w:lang w:val="en-US"/>
        </w:rPr>
        <w:t xml:space="preserve"> de 2025. </w:t>
      </w:r>
      <w:hyperlink r:id="rId23" w:history="1">
        <w:r w:rsidRPr="007934AC">
          <w:rPr>
            <w:rStyle w:val="Hipervnculo"/>
            <w:bCs/>
            <w:lang w:val="en-US"/>
          </w:rPr>
          <w:t>https://document360.com/blog/software-architecture-documentation</w:t>
        </w:r>
      </w:hyperlink>
    </w:p>
    <w:p w14:paraId="0D581CEF" w14:textId="77777777" w:rsidR="007934AC" w:rsidRPr="007934AC" w:rsidRDefault="007934AC" w:rsidP="007934AC">
      <w:pPr>
        <w:rPr>
          <w:bCs/>
          <w:lang w:val="en-US"/>
        </w:rPr>
      </w:pPr>
      <w:r w:rsidRPr="007934AC">
        <w:rPr>
          <w:bCs/>
          <w:lang w:val="en-US"/>
        </w:rPr>
        <w:t xml:space="preserve">[6] The Agile Modeling (AM) </w:t>
      </w:r>
      <w:proofErr w:type="gramStart"/>
      <w:r w:rsidRPr="007934AC">
        <w:rPr>
          <w:bCs/>
          <w:lang w:val="en-US"/>
        </w:rPr>
        <w:t>Method, «</w:t>
      </w:r>
      <w:proofErr w:type="gramEnd"/>
      <w:r w:rsidRPr="007934AC">
        <w:rPr>
          <w:bCs/>
          <w:lang w:val="en-US"/>
        </w:rPr>
        <w:t xml:space="preserve">UML Frames: Diagramming Style </w:t>
      </w:r>
      <w:proofErr w:type="gramStart"/>
      <w:r w:rsidRPr="007934AC">
        <w:rPr>
          <w:bCs/>
          <w:lang w:val="en-US"/>
        </w:rPr>
        <w:t>Guidelines»,</w:t>
      </w:r>
      <w:proofErr w:type="gramEnd"/>
      <w:r w:rsidRPr="007934AC">
        <w:rPr>
          <w:bCs/>
          <w:lang w:val="en-US"/>
        </w:rPr>
        <w:t xml:space="preserve"> </w:t>
      </w:r>
      <w:r w:rsidRPr="007934AC">
        <w:rPr>
          <w:bCs/>
          <w:i/>
          <w:iCs/>
          <w:lang w:val="en-US"/>
        </w:rPr>
        <w:t xml:space="preserve">The Agile Modeling (AM) Method - Effective Strategies </w:t>
      </w:r>
      <w:proofErr w:type="gramStart"/>
      <w:r w:rsidRPr="007934AC">
        <w:rPr>
          <w:bCs/>
          <w:i/>
          <w:iCs/>
          <w:lang w:val="en-US"/>
        </w:rPr>
        <w:t>For</w:t>
      </w:r>
      <w:proofErr w:type="gramEnd"/>
      <w:r w:rsidRPr="007934AC">
        <w:rPr>
          <w:bCs/>
          <w:i/>
          <w:iCs/>
          <w:lang w:val="en-US"/>
        </w:rPr>
        <w:t xml:space="preserve"> Modeling </w:t>
      </w:r>
      <w:proofErr w:type="gramStart"/>
      <w:r w:rsidRPr="007934AC">
        <w:rPr>
          <w:bCs/>
          <w:i/>
          <w:iCs/>
          <w:lang w:val="en-US"/>
        </w:rPr>
        <w:t>And</w:t>
      </w:r>
      <w:proofErr w:type="gramEnd"/>
      <w:r w:rsidRPr="007934AC">
        <w:rPr>
          <w:bCs/>
          <w:i/>
          <w:iCs/>
          <w:lang w:val="en-US"/>
        </w:rPr>
        <w:t xml:space="preserve"> Documentation</w:t>
      </w:r>
      <w:r w:rsidRPr="007934AC">
        <w:rPr>
          <w:bCs/>
          <w:lang w:val="en-US"/>
        </w:rPr>
        <w:t xml:space="preserve">, 23 de </w:t>
      </w:r>
      <w:proofErr w:type="spellStart"/>
      <w:r w:rsidRPr="007934AC">
        <w:rPr>
          <w:bCs/>
          <w:lang w:val="en-US"/>
        </w:rPr>
        <w:t>noviembre</w:t>
      </w:r>
      <w:proofErr w:type="spellEnd"/>
      <w:r w:rsidRPr="007934AC">
        <w:rPr>
          <w:bCs/>
          <w:lang w:val="en-US"/>
        </w:rPr>
        <w:t xml:space="preserve"> de 2023. </w:t>
      </w:r>
      <w:hyperlink r:id="rId24" w:history="1">
        <w:r w:rsidRPr="007934AC">
          <w:rPr>
            <w:rStyle w:val="Hipervnculo"/>
            <w:bCs/>
            <w:lang w:val="en-US"/>
          </w:rPr>
          <w:t>https://agilemodeling.com/style/frame.htm</w:t>
        </w:r>
      </w:hyperlink>
    </w:p>
    <w:p w14:paraId="085AB0D4" w14:textId="0547BD37" w:rsidR="007934AC" w:rsidRPr="007934AC" w:rsidRDefault="007934AC" w:rsidP="007934AC">
      <w:pPr>
        <w:rPr>
          <w:bCs/>
          <w:lang w:val="es-PA"/>
        </w:rPr>
      </w:pPr>
      <w:r w:rsidRPr="007934AC">
        <w:rPr>
          <w:bCs/>
          <w:lang w:val="en-US"/>
        </w:rPr>
        <w:t>[</w:t>
      </w:r>
      <w:r w:rsidRPr="007934AC">
        <w:rPr>
          <w:bCs/>
          <w:lang w:val="en-US"/>
        </w:rPr>
        <w:t>14</w:t>
      </w:r>
      <w:r w:rsidRPr="007934AC">
        <w:rPr>
          <w:bCs/>
          <w:lang w:val="en-US"/>
        </w:rPr>
        <w:t xml:space="preserve">] </w:t>
      </w:r>
      <w:proofErr w:type="spellStart"/>
      <w:proofErr w:type="gramStart"/>
      <w:r w:rsidRPr="007934AC">
        <w:rPr>
          <w:bCs/>
          <w:lang w:val="en-US"/>
        </w:rPr>
        <w:t>Ibrahimcanerdogan</w:t>
      </w:r>
      <w:proofErr w:type="spellEnd"/>
      <w:r w:rsidRPr="007934AC">
        <w:rPr>
          <w:bCs/>
          <w:lang w:val="en-US"/>
        </w:rPr>
        <w:t>, «</w:t>
      </w:r>
      <w:proofErr w:type="gramEnd"/>
      <w:r w:rsidRPr="007934AC">
        <w:rPr>
          <w:bCs/>
          <w:lang w:val="en-US"/>
        </w:rPr>
        <w:t xml:space="preserve">Chapter #7 UML Architecture Diagrams— Software Design and Architecture Specialization University of </w:t>
      </w:r>
      <w:proofErr w:type="gramStart"/>
      <w:r w:rsidRPr="007934AC">
        <w:rPr>
          <w:bCs/>
          <w:lang w:val="en-US"/>
        </w:rPr>
        <w:t>Alberta»,</w:t>
      </w:r>
      <w:proofErr w:type="gramEnd"/>
      <w:r w:rsidRPr="007934AC">
        <w:rPr>
          <w:bCs/>
          <w:lang w:val="en-US"/>
        </w:rPr>
        <w:t xml:space="preserve"> </w:t>
      </w:r>
      <w:r w:rsidRPr="007934AC">
        <w:rPr>
          <w:bCs/>
          <w:i/>
          <w:lang w:val="en-US"/>
        </w:rPr>
        <w:t>Medium</w:t>
      </w:r>
      <w:r w:rsidRPr="007934AC">
        <w:rPr>
          <w:bCs/>
          <w:lang w:val="en-US"/>
        </w:rPr>
        <w:t xml:space="preserve">, 8 de </w:t>
      </w:r>
      <w:proofErr w:type="spellStart"/>
      <w:r w:rsidRPr="007934AC">
        <w:rPr>
          <w:bCs/>
          <w:lang w:val="en-US"/>
        </w:rPr>
        <w:t>noviembre</w:t>
      </w:r>
      <w:proofErr w:type="spellEnd"/>
      <w:r w:rsidRPr="007934AC">
        <w:rPr>
          <w:bCs/>
          <w:lang w:val="en-US"/>
        </w:rPr>
        <w:t xml:space="preserve"> de 2023. </w:t>
      </w:r>
      <w:r w:rsidRPr="007934AC">
        <w:rPr>
          <w:bCs/>
          <w:lang w:val="es-PA"/>
        </w:rPr>
        <w:t xml:space="preserve">[En línea]. Disponible en: </w:t>
      </w:r>
      <w:hyperlink r:id="rId25" w:history="1">
        <w:r w:rsidRPr="007934AC">
          <w:rPr>
            <w:rStyle w:val="Hipervnculo"/>
            <w:bCs/>
            <w:lang w:val="es-PA"/>
          </w:rPr>
          <w:t>https://ibrahimcanerdogan.medium.com/chapter-7-uml-architecture-diagrams-software-design-and-architecture-specialization-university-of-00eadcb9115d</w:t>
        </w:r>
      </w:hyperlink>
    </w:p>
    <w:p w14:paraId="1A3E6ABE" w14:textId="15A69DAF" w:rsidR="007934AC" w:rsidRPr="007934AC" w:rsidRDefault="007934AC" w:rsidP="007934AC">
      <w:pPr>
        <w:rPr>
          <w:bCs/>
          <w:lang w:val="en-US"/>
        </w:rPr>
      </w:pPr>
      <w:r w:rsidRPr="007934AC">
        <w:rPr>
          <w:bCs/>
          <w:lang w:val="en-US"/>
        </w:rPr>
        <w:t>[</w:t>
      </w:r>
      <w:proofErr w:type="gramStart"/>
      <w:r w:rsidRPr="007934AC">
        <w:rPr>
          <w:bCs/>
          <w:lang w:val="en-US"/>
        </w:rPr>
        <w:t>15</w:t>
      </w:r>
      <w:r w:rsidRPr="007934AC">
        <w:rPr>
          <w:bCs/>
          <w:lang w:val="en-US"/>
        </w:rPr>
        <w:t>] «</w:t>
      </w:r>
      <w:proofErr w:type="gramEnd"/>
      <w:r w:rsidRPr="007934AC">
        <w:rPr>
          <w:bCs/>
          <w:lang w:val="en-US"/>
        </w:rPr>
        <w:t>About the Unified Modeling Language Specification Version 2.5.</w:t>
      </w:r>
      <w:proofErr w:type="gramStart"/>
      <w:r w:rsidRPr="007934AC">
        <w:rPr>
          <w:bCs/>
          <w:lang w:val="en-US"/>
        </w:rPr>
        <w:t>1».</w:t>
      </w:r>
      <w:proofErr w:type="gramEnd"/>
      <w:r w:rsidRPr="007934AC">
        <w:rPr>
          <w:bCs/>
          <w:lang w:val="en-US"/>
        </w:rPr>
        <w:t xml:space="preserve"> </w:t>
      </w:r>
      <w:hyperlink r:id="rId26" w:history="1">
        <w:r w:rsidRPr="007934AC">
          <w:rPr>
            <w:rStyle w:val="Hipervnculo"/>
            <w:bCs/>
            <w:lang w:val="en-US"/>
          </w:rPr>
          <w:t>https://www.omg.org/spec/UML/2.5.1/About-UML</w:t>
        </w:r>
      </w:hyperlink>
    </w:p>
    <w:p w14:paraId="6791B790" w14:textId="32ADA2D0" w:rsidR="007934AC" w:rsidRPr="007934AC" w:rsidRDefault="007934AC" w:rsidP="007934AC">
      <w:pPr>
        <w:rPr>
          <w:bCs/>
          <w:lang w:val="en-US"/>
        </w:rPr>
      </w:pPr>
      <w:r w:rsidRPr="007934AC">
        <w:rPr>
          <w:bCs/>
          <w:lang w:val="en-US"/>
        </w:rPr>
        <w:t>[</w:t>
      </w:r>
      <w:proofErr w:type="gramStart"/>
      <w:r w:rsidRPr="007934AC">
        <w:rPr>
          <w:bCs/>
          <w:lang w:val="en-US"/>
        </w:rPr>
        <w:t>16</w:t>
      </w:r>
      <w:r w:rsidRPr="007934AC">
        <w:rPr>
          <w:bCs/>
          <w:lang w:val="en-US"/>
        </w:rPr>
        <w:t>] «</w:t>
      </w:r>
      <w:proofErr w:type="gramEnd"/>
      <w:r w:rsidRPr="007934AC">
        <w:rPr>
          <w:bCs/>
          <w:lang w:val="en-US"/>
        </w:rPr>
        <w:t xml:space="preserve">UML and Design Documentation: Everything You Need to Know When Assessing UML and Design Documentation </w:t>
      </w:r>
      <w:proofErr w:type="gramStart"/>
      <w:r w:rsidRPr="007934AC">
        <w:rPr>
          <w:bCs/>
          <w:lang w:val="en-US"/>
        </w:rPr>
        <w:t>Skills».</w:t>
      </w:r>
      <w:proofErr w:type="gramEnd"/>
      <w:r w:rsidRPr="007934AC">
        <w:rPr>
          <w:bCs/>
          <w:lang w:val="en-US"/>
        </w:rPr>
        <w:t xml:space="preserve"> </w:t>
      </w:r>
      <w:hyperlink r:id="rId27" w:history="1">
        <w:r w:rsidRPr="007934AC">
          <w:rPr>
            <w:rStyle w:val="Hipervnculo"/>
            <w:bCs/>
            <w:lang w:val="en-US"/>
          </w:rPr>
          <w:t>https://www.alooba.com/skills/concepts/software-architecture-422/uml-and-design-documentation</w:t>
        </w:r>
      </w:hyperlink>
    </w:p>
    <w:p w14:paraId="5C3C0686" w14:textId="58D805D8" w:rsidR="007934AC" w:rsidRPr="007934AC" w:rsidRDefault="007934AC" w:rsidP="007934AC">
      <w:pPr>
        <w:rPr>
          <w:bCs/>
          <w:lang w:val="en-US"/>
        </w:rPr>
      </w:pPr>
      <w:r w:rsidRPr="007934AC">
        <w:rPr>
          <w:bCs/>
          <w:lang w:val="en-US"/>
        </w:rPr>
        <w:t>[1</w:t>
      </w:r>
      <w:r w:rsidRPr="007934AC">
        <w:rPr>
          <w:bCs/>
          <w:lang w:val="en-US"/>
        </w:rPr>
        <w:t>7</w:t>
      </w:r>
      <w:r w:rsidRPr="007934AC">
        <w:rPr>
          <w:bCs/>
          <w:lang w:val="en-US"/>
        </w:rPr>
        <w:t xml:space="preserve">] K. </w:t>
      </w:r>
      <w:proofErr w:type="spellStart"/>
      <w:r w:rsidRPr="007934AC">
        <w:rPr>
          <w:bCs/>
          <w:lang w:val="en-US"/>
        </w:rPr>
        <w:t>Fakhroutdinov</w:t>
      </w:r>
      <w:proofErr w:type="spellEnd"/>
      <w:r w:rsidRPr="007934AC">
        <w:rPr>
          <w:bCs/>
          <w:lang w:val="en-US"/>
        </w:rPr>
        <w:t xml:space="preserve">, «Unified Modeling Language (UML) description, UML diagram examples, tutorials and reference for all types of UML diagrams - use case diagrams, class, package, component, composite structure diagrams, deployments, activities, interactions, profiles, etc.» </w:t>
      </w:r>
      <w:hyperlink r:id="rId28" w:history="1">
        <w:r w:rsidRPr="007934AC">
          <w:rPr>
            <w:rStyle w:val="Hipervnculo"/>
            <w:bCs/>
            <w:lang w:val="en-US"/>
          </w:rPr>
          <w:t>https://www.uml-diagrams.org</w:t>
        </w:r>
      </w:hyperlink>
    </w:p>
    <w:p w14:paraId="05D31C26" w14:textId="29484BB1" w:rsidR="007934AC" w:rsidRPr="007934AC" w:rsidRDefault="007934AC" w:rsidP="007934AC">
      <w:pPr>
        <w:rPr>
          <w:bCs/>
          <w:lang w:val="en-US"/>
        </w:rPr>
      </w:pPr>
      <w:r w:rsidRPr="007934AC">
        <w:rPr>
          <w:bCs/>
          <w:lang w:val="en-US"/>
        </w:rPr>
        <w:t>[1</w:t>
      </w:r>
      <w:r w:rsidRPr="007934AC">
        <w:rPr>
          <w:bCs/>
          <w:lang w:val="en-US"/>
        </w:rPr>
        <w:t>8</w:t>
      </w:r>
      <w:r w:rsidRPr="007934AC">
        <w:rPr>
          <w:bCs/>
          <w:lang w:val="en-US"/>
        </w:rPr>
        <w:t xml:space="preserve">] “Xray Test Management for Jira | Atlassian Marketplace,” </w:t>
      </w:r>
      <w:r w:rsidRPr="007934AC">
        <w:rPr>
          <w:bCs/>
          <w:i/>
          <w:lang w:val="en-US"/>
        </w:rPr>
        <w:t>Atlassian Marketplace</w:t>
      </w:r>
      <w:r w:rsidRPr="007934AC">
        <w:rPr>
          <w:bCs/>
          <w:lang w:val="en-US"/>
        </w:rPr>
        <w:t xml:space="preserve">. </w:t>
      </w:r>
      <w:hyperlink r:id="rId29" w:history="1">
        <w:r w:rsidRPr="007934AC">
          <w:rPr>
            <w:rStyle w:val="Hipervnculo"/>
            <w:bCs/>
            <w:lang w:val="en-US"/>
          </w:rPr>
          <w:t>https://marketplace.atlassian.com/apps/1211769/xray-test-management-for-jira</w:t>
        </w:r>
      </w:hyperlink>
    </w:p>
    <w:p w14:paraId="0EEB8CA3" w14:textId="0C6C14A7" w:rsidR="007934AC" w:rsidRPr="007934AC" w:rsidRDefault="007934AC" w:rsidP="007934AC">
      <w:pPr>
        <w:rPr>
          <w:bCs/>
          <w:lang w:val="en-US"/>
        </w:rPr>
      </w:pPr>
      <w:r w:rsidRPr="007934AC">
        <w:rPr>
          <w:bCs/>
          <w:lang w:val="en-US"/>
        </w:rPr>
        <w:t>[1</w:t>
      </w:r>
      <w:r w:rsidRPr="007934AC">
        <w:rPr>
          <w:bCs/>
          <w:lang w:val="en-US"/>
        </w:rPr>
        <w:t>9</w:t>
      </w:r>
      <w:r w:rsidRPr="007934AC">
        <w:rPr>
          <w:bCs/>
          <w:lang w:val="en-US"/>
        </w:rPr>
        <w:t xml:space="preserve">] “Managing your work with GitHub Actions - GitHub Docs,” </w:t>
      </w:r>
      <w:r w:rsidRPr="007934AC">
        <w:rPr>
          <w:bCs/>
          <w:i/>
          <w:lang w:val="en-US"/>
        </w:rPr>
        <w:t>GitHub Docs</w:t>
      </w:r>
      <w:r w:rsidRPr="007934AC">
        <w:rPr>
          <w:bCs/>
          <w:lang w:val="en-US"/>
        </w:rPr>
        <w:t xml:space="preserve">. </w:t>
      </w:r>
      <w:hyperlink r:id="rId30" w:history="1">
        <w:r w:rsidRPr="007934AC">
          <w:rPr>
            <w:rStyle w:val="Hipervnculo"/>
            <w:bCs/>
            <w:lang w:val="en-US"/>
          </w:rPr>
          <w:t>https://docs.github.com/en/actions/tutorials/manage-your-work</w:t>
        </w:r>
      </w:hyperlink>
    </w:p>
    <w:p w14:paraId="7D7F10D8" w14:textId="3DE3425E" w:rsidR="007934AC" w:rsidRPr="007934AC" w:rsidRDefault="007934AC" w:rsidP="007934AC">
      <w:pPr>
        <w:rPr>
          <w:bCs/>
          <w:lang w:val="en-US"/>
        </w:rPr>
      </w:pPr>
      <w:r w:rsidRPr="007934AC">
        <w:rPr>
          <w:bCs/>
          <w:lang w:val="en-US"/>
        </w:rPr>
        <w:t>[</w:t>
      </w:r>
      <w:r w:rsidRPr="007934AC">
        <w:rPr>
          <w:bCs/>
          <w:lang w:val="en-US"/>
        </w:rPr>
        <w:t>20</w:t>
      </w:r>
      <w:r w:rsidRPr="007934AC">
        <w:rPr>
          <w:bCs/>
          <w:lang w:val="en-US"/>
        </w:rPr>
        <w:t xml:space="preserve">] “TestRail Test Management Integration for Jira | Atlassian Marketplace,” </w:t>
      </w:r>
      <w:r w:rsidRPr="007934AC">
        <w:rPr>
          <w:bCs/>
          <w:i/>
          <w:lang w:val="en-US"/>
        </w:rPr>
        <w:t>Atlassian Marketplace</w:t>
      </w:r>
      <w:r w:rsidRPr="007934AC">
        <w:rPr>
          <w:bCs/>
          <w:lang w:val="en-US"/>
        </w:rPr>
        <w:t xml:space="preserve">. </w:t>
      </w:r>
      <w:hyperlink r:id="rId31" w:history="1">
        <w:r w:rsidRPr="007934AC">
          <w:rPr>
            <w:rStyle w:val="Hipervnculo"/>
            <w:bCs/>
            <w:lang w:val="en-US"/>
          </w:rPr>
          <w:t>https://marketplace.atlassian.com/apps/1213701/testrail-test-management-integration-for-jira</w:t>
        </w:r>
      </w:hyperlink>
    </w:p>
    <w:p w14:paraId="0EB62130" w14:textId="1A2E1376" w:rsidR="007934AC" w:rsidRPr="007934AC" w:rsidRDefault="007934AC" w:rsidP="007934AC">
      <w:pPr>
        <w:rPr>
          <w:bCs/>
          <w:lang w:val="en-US"/>
        </w:rPr>
      </w:pPr>
      <w:r w:rsidRPr="007934AC">
        <w:rPr>
          <w:bCs/>
          <w:lang w:val="en-US"/>
        </w:rPr>
        <w:t>[</w:t>
      </w:r>
      <w:r w:rsidRPr="007934AC">
        <w:rPr>
          <w:bCs/>
          <w:lang w:val="en-US"/>
        </w:rPr>
        <w:t>21</w:t>
      </w:r>
      <w:r w:rsidRPr="007934AC">
        <w:rPr>
          <w:bCs/>
          <w:lang w:val="en-US"/>
        </w:rPr>
        <w:t xml:space="preserve">] “Allure Report — Open-source HTML test automation report tool.” </w:t>
      </w:r>
      <w:hyperlink r:id="rId32" w:history="1">
        <w:r w:rsidRPr="007934AC">
          <w:rPr>
            <w:rStyle w:val="Hipervnculo"/>
            <w:bCs/>
            <w:lang w:val="en-US"/>
          </w:rPr>
          <w:t>https://allurereport.org/</w:t>
        </w:r>
      </w:hyperlink>
    </w:p>
    <w:p w14:paraId="7C23E582" w14:textId="18347A07" w:rsidR="007934AC" w:rsidRPr="007934AC" w:rsidRDefault="007934AC" w:rsidP="007934AC">
      <w:pPr>
        <w:rPr>
          <w:bCs/>
          <w:lang w:val="en-US"/>
        </w:rPr>
      </w:pPr>
      <w:r w:rsidRPr="007934AC">
        <w:rPr>
          <w:bCs/>
          <w:lang w:val="en-US"/>
        </w:rPr>
        <w:t>[</w:t>
      </w:r>
      <w:r w:rsidRPr="007934AC">
        <w:rPr>
          <w:bCs/>
          <w:lang w:val="en-US"/>
        </w:rPr>
        <w:t>22</w:t>
      </w:r>
      <w:r w:rsidRPr="007934AC">
        <w:rPr>
          <w:bCs/>
          <w:lang w:val="en-US"/>
        </w:rPr>
        <w:t>] “</w:t>
      </w:r>
      <w:proofErr w:type="spellStart"/>
      <w:r w:rsidRPr="007934AC">
        <w:rPr>
          <w:bCs/>
          <w:lang w:val="en-US"/>
        </w:rPr>
        <w:t>GitBook</w:t>
      </w:r>
      <w:proofErr w:type="spellEnd"/>
      <w:r w:rsidRPr="007934AC">
        <w:rPr>
          <w:bCs/>
          <w:lang w:val="en-US"/>
        </w:rPr>
        <w:t xml:space="preserve"> – Build product documentation your users will love.” </w:t>
      </w:r>
      <w:hyperlink r:id="rId33" w:history="1">
        <w:r w:rsidRPr="007934AC">
          <w:rPr>
            <w:rStyle w:val="Hipervnculo"/>
            <w:bCs/>
            <w:lang w:val="en-US"/>
          </w:rPr>
          <w:t>https://www.gitbook.com/</w:t>
        </w:r>
      </w:hyperlink>
    </w:p>
    <w:p w14:paraId="0828997A" w14:textId="016549DE" w:rsidR="007934AC" w:rsidRPr="007934AC" w:rsidRDefault="007934AC" w:rsidP="007934AC">
      <w:pPr>
        <w:rPr>
          <w:bCs/>
          <w:lang w:val="en-US"/>
        </w:rPr>
      </w:pPr>
      <w:r w:rsidRPr="007934AC">
        <w:rPr>
          <w:bCs/>
          <w:lang w:val="en-US"/>
        </w:rPr>
        <w:t>[</w:t>
      </w:r>
      <w:r w:rsidRPr="007934AC">
        <w:rPr>
          <w:bCs/>
          <w:lang w:val="en-US"/>
        </w:rPr>
        <w:t>23</w:t>
      </w:r>
      <w:r w:rsidRPr="007934AC">
        <w:rPr>
          <w:bCs/>
          <w:lang w:val="en-US"/>
        </w:rPr>
        <w:t xml:space="preserve">] Confluence, “Investment Management Solutions - Confluence Technologies,” </w:t>
      </w:r>
      <w:r w:rsidRPr="007934AC">
        <w:rPr>
          <w:bCs/>
          <w:i/>
          <w:lang w:val="en-US"/>
        </w:rPr>
        <w:t>Confluence Technologies</w:t>
      </w:r>
      <w:r w:rsidRPr="007934AC">
        <w:rPr>
          <w:bCs/>
          <w:lang w:val="en-US"/>
        </w:rPr>
        <w:t xml:space="preserve">, Jul. 22, 2025. </w:t>
      </w:r>
      <w:hyperlink r:id="rId34" w:history="1">
        <w:r w:rsidRPr="007934AC">
          <w:rPr>
            <w:rStyle w:val="Hipervnculo"/>
            <w:bCs/>
            <w:lang w:val="en-US"/>
          </w:rPr>
          <w:t>https://www.confluence.com/</w:t>
        </w:r>
      </w:hyperlink>
    </w:p>
    <w:p w14:paraId="18948A81" w14:textId="2328F65A" w:rsidR="007934AC" w:rsidRPr="007934AC" w:rsidRDefault="007934AC" w:rsidP="007934AC">
      <w:pPr>
        <w:rPr>
          <w:bCs/>
          <w:lang w:val="en-US"/>
        </w:rPr>
      </w:pPr>
      <w:r w:rsidRPr="007934AC">
        <w:rPr>
          <w:bCs/>
          <w:lang w:val="en-US"/>
        </w:rPr>
        <w:t>[</w:t>
      </w:r>
      <w:r w:rsidRPr="007934AC">
        <w:rPr>
          <w:bCs/>
          <w:lang w:val="en-US"/>
        </w:rPr>
        <w:t>24</w:t>
      </w:r>
      <w:r w:rsidRPr="007934AC">
        <w:rPr>
          <w:bCs/>
          <w:lang w:val="en-US"/>
        </w:rPr>
        <w:t xml:space="preserve">] M. Team, “Deploying your Docs - </w:t>
      </w:r>
      <w:proofErr w:type="spellStart"/>
      <w:r w:rsidRPr="007934AC">
        <w:rPr>
          <w:bCs/>
          <w:lang w:val="en-US"/>
        </w:rPr>
        <w:t>MKDocs</w:t>
      </w:r>
      <w:proofErr w:type="spellEnd"/>
      <w:r w:rsidRPr="007934AC">
        <w:rPr>
          <w:bCs/>
          <w:lang w:val="en-US"/>
        </w:rPr>
        <w:t xml:space="preserve">.” </w:t>
      </w:r>
      <w:hyperlink r:id="rId35" w:history="1">
        <w:r w:rsidRPr="007934AC">
          <w:rPr>
            <w:rStyle w:val="Hipervnculo"/>
            <w:bCs/>
            <w:lang w:val="en-US"/>
          </w:rPr>
          <w:t>https://www.mkdocs.org/user-guide/deploying-your-docs/</w:t>
        </w:r>
      </w:hyperlink>
    </w:p>
    <w:p w14:paraId="15923EA6" w14:textId="172B6205" w:rsidR="007934AC" w:rsidRPr="007934AC" w:rsidRDefault="007934AC" w:rsidP="007934AC">
      <w:pPr>
        <w:rPr>
          <w:bCs/>
          <w:lang w:val="en-US"/>
        </w:rPr>
      </w:pPr>
      <w:r w:rsidRPr="007934AC">
        <w:rPr>
          <w:bCs/>
          <w:lang w:val="en-US"/>
        </w:rPr>
        <w:t>[</w:t>
      </w:r>
      <w:r w:rsidRPr="007934AC">
        <w:rPr>
          <w:bCs/>
          <w:lang w:val="en-US"/>
        </w:rPr>
        <w:t>25</w:t>
      </w:r>
      <w:r w:rsidRPr="007934AC">
        <w:rPr>
          <w:bCs/>
          <w:lang w:val="en-US"/>
        </w:rPr>
        <w:t xml:space="preserve">] “The AI workspace that works for you. | Notion,” </w:t>
      </w:r>
      <w:r w:rsidRPr="007934AC">
        <w:rPr>
          <w:bCs/>
          <w:i/>
          <w:iCs/>
          <w:lang w:val="en-US"/>
        </w:rPr>
        <w:t>Notion</w:t>
      </w:r>
      <w:r w:rsidRPr="007934AC">
        <w:rPr>
          <w:bCs/>
          <w:lang w:val="en-US"/>
        </w:rPr>
        <w:t xml:space="preserve">. </w:t>
      </w:r>
      <w:hyperlink r:id="rId36" w:history="1">
        <w:r w:rsidRPr="007934AC">
          <w:rPr>
            <w:rStyle w:val="Hipervnculo"/>
            <w:bCs/>
            <w:lang w:val="en-US"/>
          </w:rPr>
          <w:t>https://www.notion.com/</w:t>
        </w:r>
      </w:hyperlink>
    </w:p>
    <w:p w14:paraId="267A1A3B" w14:textId="065B84DA" w:rsidR="007934AC" w:rsidRPr="007934AC" w:rsidRDefault="007934AC" w:rsidP="007934AC">
      <w:pPr>
        <w:rPr>
          <w:bCs/>
          <w:lang w:val="en-US"/>
        </w:rPr>
      </w:pPr>
      <w:r w:rsidRPr="007934AC">
        <w:rPr>
          <w:bCs/>
          <w:lang w:val="en-US"/>
        </w:rPr>
        <w:t>[</w:t>
      </w:r>
      <w:r w:rsidRPr="007934AC">
        <w:rPr>
          <w:bCs/>
          <w:lang w:val="en-US"/>
        </w:rPr>
        <w:t>26</w:t>
      </w:r>
      <w:r w:rsidRPr="007934AC">
        <w:rPr>
          <w:bCs/>
          <w:lang w:val="en-US"/>
        </w:rPr>
        <w:t xml:space="preserve">] “OpenAPI Specification - Version 3.1.0 | Swagger.” </w:t>
      </w:r>
      <w:hyperlink r:id="rId37" w:history="1">
        <w:r w:rsidRPr="007934AC">
          <w:rPr>
            <w:rStyle w:val="Hipervnculo"/>
            <w:bCs/>
            <w:lang w:val="en-US"/>
          </w:rPr>
          <w:t>https://swagger.io/specification/</w:t>
        </w:r>
      </w:hyperlink>
    </w:p>
    <w:p w14:paraId="29C5BBC9" w14:textId="3816DEE4" w:rsidR="007934AC" w:rsidRPr="007934AC" w:rsidRDefault="007934AC" w:rsidP="007934AC">
      <w:pPr>
        <w:rPr>
          <w:lang w:val="es-PA"/>
        </w:rPr>
      </w:pPr>
      <w:r w:rsidRPr="007934AC">
        <w:rPr>
          <w:lang w:val="es-PA"/>
        </w:rPr>
        <w:t>[</w:t>
      </w:r>
      <w:r>
        <w:rPr>
          <w:lang w:val="es-PA"/>
        </w:rPr>
        <w:t>27</w:t>
      </w:r>
      <w:r w:rsidRPr="007934AC">
        <w:rPr>
          <w:lang w:val="es-PA"/>
        </w:rPr>
        <w:t xml:space="preserve">] </w:t>
      </w:r>
      <w:proofErr w:type="spellStart"/>
      <w:r w:rsidRPr="007934AC">
        <w:rPr>
          <w:lang w:val="es-PA"/>
        </w:rPr>
        <w:t>APIdog</w:t>
      </w:r>
      <w:proofErr w:type="spellEnd"/>
      <w:r w:rsidRPr="007934AC">
        <w:rPr>
          <w:lang w:val="es-PA"/>
        </w:rPr>
        <w:t>, “</w:t>
      </w:r>
      <w:proofErr w:type="spellStart"/>
      <w:r w:rsidRPr="007934AC">
        <w:rPr>
          <w:lang w:val="es-PA"/>
        </w:rPr>
        <w:t>Selenium</w:t>
      </w:r>
      <w:proofErr w:type="spellEnd"/>
      <w:r w:rsidRPr="007934AC">
        <w:rPr>
          <w:lang w:val="es-PA"/>
        </w:rPr>
        <w:t xml:space="preserve"> vs </w:t>
      </w:r>
      <w:proofErr w:type="spellStart"/>
      <w:r w:rsidRPr="007934AC">
        <w:rPr>
          <w:lang w:val="es-PA"/>
        </w:rPr>
        <w:t>Playwright</w:t>
      </w:r>
      <w:proofErr w:type="spellEnd"/>
      <w:r w:rsidRPr="007934AC">
        <w:rPr>
          <w:lang w:val="es-PA"/>
        </w:rPr>
        <w:t xml:space="preserve">: ¿Cuál es mejor para tus pruebas automáticas?”, </w:t>
      </w:r>
      <w:proofErr w:type="spellStart"/>
      <w:r w:rsidRPr="007934AC">
        <w:rPr>
          <w:i/>
          <w:iCs/>
          <w:lang w:val="es-PA"/>
        </w:rPr>
        <w:t>APIdog</w:t>
      </w:r>
      <w:proofErr w:type="spellEnd"/>
      <w:r w:rsidRPr="007934AC">
        <w:rPr>
          <w:i/>
          <w:iCs/>
          <w:lang w:val="es-PA"/>
        </w:rPr>
        <w:t xml:space="preserve"> Blog</w:t>
      </w:r>
      <w:r w:rsidRPr="007934AC">
        <w:rPr>
          <w:lang w:val="es-PA"/>
        </w:rPr>
        <w:t xml:space="preserve">, [En línea]. Disponible en: </w:t>
      </w:r>
      <w:hyperlink r:id="rId38" w:tgtFrame="_new" w:history="1">
        <w:r w:rsidRPr="007934AC">
          <w:rPr>
            <w:rStyle w:val="Hipervnculo"/>
            <w:lang w:val="es-PA"/>
          </w:rPr>
          <w:t>https://apidog.com/es/blog/selenium-vs-playwright-3/</w:t>
        </w:r>
      </w:hyperlink>
      <w:r w:rsidRPr="007934AC">
        <w:rPr>
          <w:lang w:val="es-PA"/>
        </w:rPr>
        <w:t>.</w:t>
      </w:r>
    </w:p>
    <w:p w14:paraId="21C1DAD3" w14:textId="60719563" w:rsidR="007934AC" w:rsidRPr="007934AC" w:rsidRDefault="007934AC" w:rsidP="007934AC">
      <w:pPr>
        <w:rPr>
          <w:lang w:val="es-PA"/>
        </w:rPr>
      </w:pPr>
      <w:r w:rsidRPr="007934AC">
        <w:rPr>
          <w:lang w:val="en-US"/>
        </w:rPr>
        <w:t>[2</w:t>
      </w:r>
      <w:r>
        <w:rPr>
          <w:lang w:val="en-US"/>
        </w:rPr>
        <w:t>8</w:t>
      </w:r>
      <w:r w:rsidRPr="007934AC">
        <w:rPr>
          <w:lang w:val="en-US"/>
        </w:rPr>
        <w:t xml:space="preserve">] </w:t>
      </w:r>
      <w:r w:rsidRPr="007934AC">
        <w:rPr>
          <w:i/>
          <w:iCs/>
          <w:lang w:val="en-US"/>
        </w:rPr>
        <w:t>Playwright</w:t>
      </w:r>
      <w:r w:rsidRPr="007934AC">
        <w:rPr>
          <w:lang w:val="en-US"/>
        </w:rPr>
        <w:t xml:space="preserve">, “Playwright Documentation”, </w:t>
      </w:r>
      <w:r w:rsidRPr="007934AC">
        <w:rPr>
          <w:i/>
          <w:iCs/>
          <w:lang w:val="en-US"/>
        </w:rPr>
        <w:t>DevDocs.io</w:t>
      </w:r>
      <w:r w:rsidRPr="007934AC">
        <w:rPr>
          <w:lang w:val="en-US"/>
        </w:rPr>
        <w:t xml:space="preserve">, [En </w:t>
      </w:r>
      <w:proofErr w:type="spellStart"/>
      <w:r w:rsidRPr="007934AC">
        <w:rPr>
          <w:lang w:val="en-US"/>
        </w:rPr>
        <w:t>línea</w:t>
      </w:r>
      <w:proofErr w:type="spellEnd"/>
      <w:r w:rsidRPr="007934AC">
        <w:rPr>
          <w:lang w:val="en-US"/>
        </w:rPr>
        <w:t xml:space="preserve">]. </w:t>
      </w:r>
      <w:r w:rsidRPr="007934AC">
        <w:rPr>
          <w:lang w:val="es-PA"/>
        </w:rPr>
        <w:t xml:space="preserve">Disponible en: </w:t>
      </w:r>
      <w:hyperlink r:id="rId39" w:tgtFrame="_new" w:history="1">
        <w:r w:rsidRPr="007934AC">
          <w:rPr>
            <w:rStyle w:val="Hipervnculo"/>
            <w:lang w:val="es-PA"/>
          </w:rPr>
          <w:t>https://devdocs.io/playwright/</w:t>
        </w:r>
      </w:hyperlink>
      <w:r w:rsidRPr="007934AC">
        <w:rPr>
          <w:lang w:val="es-PA"/>
        </w:rPr>
        <w:t>.</w:t>
      </w:r>
    </w:p>
    <w:p w14:paraId="24F48B19" w14:textId="0C032F5C" w:rsidR="007934AC" w:rsidRPr="007934AC" w:rsidRDefault="007934AC" w:rsidP="007934AC">
      <w:pPr>
        <w:rPr>
          <w:lang w:val="es-PA"/>
        </w:rPr>
      </w:pPr>
      <w:r w:rsidRPr="007934AC">
        <w:rPr>
          <w:lang w:val="es-PA"/>
        </w:rPr>
        <w:t>[</w:t>
      </w:r>
      <w:r>
        <w:rPr>
          <w:lang w:val="es-PA"/>
        </w:rPr>
        <w:t>29</w:t>
      </w:r>
      <w:r w:rsidRPr="007934AC">
        <w:rPr>
          <w:lang w:val="es-PA"/>
        </w:rPr>
        <w:t xml:space="preserve">] </w:t>
      </w:r>
      <w:proofErr w:type="spellStart"/>
      <w:r w:rsidRPr="007934AC">
        <w:rPr>
          <w:lang w:val="es-PA"/>
        </w:rPr>
        <w:t>Itequia</w:t>
      </w:r>
      <w:proofErr w:type="spellEnd"/>
      <w:r w:rsidRPr="007934AC">
        <w:rPr>
          <w:lang w:val="es-PA"/>
        </w:rPr>
        <w:t>, “</w:t>
      </w:r>
      <w:proofErr w:type="spellStart"/>
      <w:r w:rsidRPr="007934AC">
        <w:rPr>
          <w:lang w:val="es-PA"/>
        </w:rPr>
        <w:t>Cypress</w:t>
      </w:r>
      <w:proofErr w:type="spellEnd"/>
      <w:r w:rsidRPr="007934AC">
        <w:rPr>
          <w:lang w:val="es-PA"/>
        </w:rPr>
        <w:t xml:space="preserve">: La herramienta que automatiza tus pruebas y garantiza la calidad de tus proyectos”, </w:t>
      </w:r>
      <w:proofErr w:type="spellStart"/>
      <w:r w:rsidRPr="007934AC">
        <w:rPr>
          <w:i/>
          <w:iCs/>
          <w:lang w:val="es-PA"/>
        </w:rPr>
        <w:t>Itequia</w:t>
      </w:r>
      <w:proofErr w:type="spellEnd"/>
      <w:r w:rsidRPr="007934AC">
        <w:rPr>
          <w:i/>
          <w:iCs/>
          <w:lang w:val="es-PA"/>
        </w:rPr>
        <w:t xml:space="preserve"> Blog</w:t>
      </w:r>
      <w:r w:rsidRPr="007934AC">
        <w:rPr>
          <w:lang w:val="es-PA"/>
        </w:rPr>
        <w:t xml:space="preserve">, [En línea]. Disponible en: </w:t>
      </w:r>
      <w:hyperlink r:id="rId40" w:tgtFrame="_new" w:history="1">
        <w:r w:rsidRPr="007934AC">
          <w:rPr>
            <w:rStyle w:val="Hipervnculo"/>
            <w:lang w:val="es-PA"/>
          </w:rPr>
          <w:t>https://itequia.com/es/cypress-la-herramienta-que-automatiza-tus-pruebas-y-garantiza-la-calidad-de-tus-proyectos/</w:t>
        </w:r>
      </w:hyperlink>
      <w:r w:rsidRPr="007934AC">
        <w:rPr>
          <w:lang w:val="es-PA"/>
        </w:rPr>
        <w:t>.</w:t>
      </w:r>
    </w:p>
    <w:p w14:paraId="3FC22323" w14:textId="77777777" w:rsidR="007934AC" w:rsidRPr="007934AC" w:rsidRDefault="007934AC" w:rsidP="007934AC">
      <w:pPr>
        <w:rPr>
          <w:lang w:val="es-PA"/>
        </w:rPr>
      </w:pPr>
    </w:p>
    <w:p w14:paraId="0B62AFC5" w14:textId="77777777" w:rsidR="007934AC" w:rsidRPr="007934AC" w:rsidRDefault="007934AC" w:rsidP="0029327F">
      <w:pPr>
        <w:rPr>
          <w:lang w:val="es-ES"/>
        </w:rPr>
      </w:pPr>
    </w:p>
    <w:p w14:paraId="3D7A508B" w14:textId="77777777" w:rsidR="0098607C" w:rsidRPr="004E5D0E" w:rsidRDefault="0098607C" w:rsidP="0098607C">
      <w:pPr>
        <w:pStyle w:val="Ttulo1"/>
        <w:rPr>
          <w:lang w:val="es-ES"/>
        </w:rPr>
      </w:pPr>
      <w:bookmarkStart w:id="17" w:name="_Toc204719609"/>
      <w:r w:rsidRPr="004E5D0E">
        <w:rPr>
          <w:lang w:val="es-ES"/>
        </w:rPr>
        <w:t>Sección 3 – SQA Tarea</w:t>
      </w:r>
      <w:bookmarkEnd w:id="17"/>
    </w:p>
    <w:p w14:paraId="1870B1E6" w14:textId="77777777" w:rsidR="0098607C" w:rsidRDefault="0098607C" w:rsidP="0098607C">
      <w:pPr>
        <w:pStyle w:val="Ttulo2"/>
        <w:rPr>
          <w:lang w:val="es-ES"/>
        </w:rPr>
      </w:pPr>
      <w:bookmarkStart w:id="18" w:name="_Toc204719610"/>
      <w:r w:rsidRPr="004E5D0E">
        <w:rPr>
          <w:lang w:val="es-ES"/>
        </w:rPr>
        <w:t>3.1 – Tarea: Proceso de Evaluación de Análisis de Requisitos de Software</w:t>
      </w:r>
      <w:bookmarkEnd w:id="18"/>
      <w:r w:rsidRPr="004E5D0E">
        <w:rPr>
          <w:lang w:val="es-ES"/>
        </w:rPr>
        <w:t xml:space="preserve"> </w:t>
      </w:r>
    </w:p>
    <w:p w14:paraId="36659062" w14:textId="77777777" w:rsidR="0098607C" w:rsidRPr="00AC4930" w:rsidRDefault="0098607C" w:rsidP="0098607C">
      <w:pPr>
        <w:rPr>
          <w:lang w:val="es-ES"/>
        </w:rPr>
      </w:pPr>
    </w:p>
    <w:p w14:paraId="7160D28B" w14:textId="77777777" w:rsidR="0098607C" w:rsidRPr="00984C5F" w:rsidRDefault="0098607C" w:rsidP="00984C5F">
      <w:pPr>
        <w:jc w:val="both"/>
        <w:rPr>
          <w:szCs w:val="24"/>
          <w:lang w:val="es-419"/>
        </w:rPr>
      </w:pPr>
      <w:r w:rsidRPr="00984C5F">
        <w:rPr>
          <w:szCs w:val="24"/>
          <w:lang w:val="es-419"/>
        </w:rPr>
        <w:t>El propósito de esta tarea evaluativa del análisis de requisitos de software es generar, documentar y gestionar los requisitos de software; responder a solicitudes de aclaración, corrección o cambio; analizar los impactos derivados de los cambios en los requisitos establecidos; revisar las especificaciones de requisitos; y gestionar/revisar los procesos de análisis y cambio de requisitos de software. Este enfoque se alinea con la norma ISO/IEC/IEEE 29148:2018, que exige que los requisitos sean completos, consistentes, verificables y trazables durante todo el ciclo de vida del proyecto, y con las pautas de la IEEE 830</w:t>
      </w:r>
      <w:r w:rsidRPr="00984C5F">
        <w:rPr>
          <w:szCs w:val="24"/>
          <w:lang w:val="es-419"/>
        </w:rPr>
        <w:noBreakHyphen/>
        <w:t>1998, que definen un proceso formal para la aprobación y gestión de cambios.</w:t>
      </w:r>
    </w:p>
    <w:p w14:paraId="2A7A219F" w14:textId="77777777" w:rsidR="0098607C" w:rsidRDefault="0098607C" w:rsidP="0098607C">
      <w:pPr>
        <w:rPr>
          <w:sz w:val="24"/>
          <w:szCs w:val="32"/>
          <w:lang w:val="es-419"/>
        </w:rPr>
      </w:pPr>
    </w:p>
    <w:p w14:paraId="2A68A5CF" w14:textId="77777777" w:rsidR="0098607C" w:rsidRPr="00984C5F" w:rsidRDefault="0098607C" w:rsidP="0098607C">
      <w:pPr>
        <w:rPr>
          <w:szCs w:val="24"/>
          <w:lang w:val="es-419"/>
        </w:rPr>
      </w:pPr>
      <w:r w:rsidRPr="00AC4930">
        <w:rPr>
          <w:b/>
          <w:bCs/>
          <w:sz w:val="24"/>
          <w:szCs w:val="32"/>
          <w:lang w:val="es-419"/>
        </w:rPr>
        <w:t>Herramienta de Gestión usada: Trello</w:t>
      </w:r>
      <w:r w:rsidRPr="00AC4930">
        <w:rPr>
          <w:sz w:val="24"/>
          <w:szCs w:val="32"/>
          <w:lang w:val="es-419"/>
        </w:rPr>
        <w:br/>
      </w:r>
      <w:r w:rsidRPr="00984C5F">
        <w:rPr>
          <w:szCs w:val="24"/>
          <w:lang w:val="es-419"/>
        </w:rPr>
        <w:t>Para soportar todo el proceso, se configuró el tablero “Análisis de Requisitos” con cinco listas principales:</w:t>
      </w:r>
    </w:p>
    <w:p w14:paraId="0BADAFE6" w14:textId="77777777" w:rsidR="0098607C" w:rsidRPr="00984C5F" w:rsidRDefault="0098607C" w:rsidP="0098607C">
      <w:pPr>
        <w:numPr>
          <w:ilvl w:val="0"/>
          <w:numId w:val="23"/>
        </w:numPr>
        <w:rPr>
          <w:szCs w:val="24"/>
          <w:lang w:val="es-419"/>
        </w:rPr>
      </w:pPr>
      <w:r w:rsidRPr="00984C5F">
        <w:rPr>
          <w:szCs w:val="24"/>
          <w:lang w:val="es-419"/>
        </w:rPr>
        <w:lastRenderedPageBreak/>
        <w:t>Recopilación de Requisitos</w:t>
      </w:r>
    </w:p>
    <w:p w14:paraId="2141B8CA" w14:textId="77777777" w:rsidR="0098607C" w:rsidRPr="00984C5F" w:rsidRDefault="0098607C" w:rsidP="0098607C">
      <w:pPr>
        <w:numPr>
          <w:ilvl w:val="0"/>
          <w:numId w:val="23"/>
        </w:numPr>
        <w:rPr>
          <w:szCs w:val="24"/>
          <w:lang w:val="es-419"/>
        </w:rPr>
      </w:pPr>
      <w:r w:rsidRPr="00984C5F">
        <w:rPr>
          <w:szCs w:val="24"/>
          <w:lang w:val="es-419"/>
        </w:rPr>
        <w:t>Validación y Revisión</w:t>
      </w:r>
    </w:p>
    <w:p w14:paraId="715AD3A1" w14:textId="77777777" w:rsidR="0098607C" w:rsidRPr="00984C5F" w:rsidRDefault="0098607C" w:rsidP="0098607C">
      <w:pPr>
        <w:numPr>
          <w:ilvl w:val="0"/>
          <w:numId w:val="23"/>
        </w:numPr>
        <w:rPr>
          <w:szCs w:val="24"/>
          <w:lang w:val="es-419"/>
        </w:rPr>
      </w:pPr>
      <w:r w:rsidRPr="00984C5F">
        <w:rPr>
          <w:szCs w:val="24"/>
          <w:lang w:val="es-419"/>
        </w:rPr>
        <w:t>Gestión de Cambios</w:t>
      </w:r>
    </w:p>
    <w:p w14:paraId="4475B4CF" w14:textId="77777777" w:rsidR="0098607C" w:rsidRPr="00984C5F" w:rsidRDefault="0098607C" w:rsidP="0098607C">
      <w:pPr>
        <w:numPr>
          <w:ilvl w:val="0"/>
          <w:numId w:val="23"/>
        </w:numPr>
        <w:rPr>
          <w:szCs w:val="24"/>
          <w:lang w:val="es-419"/>
        </w:rPr>
      </w:pPr>
      <w:r w:rsidRPr="00984C5F">
        <w:rPr>
          <w:szCs w:val="24"/>
          <w:lang w:val="es-419"/>
        </w:rPr>
        <w:t>Trazabilidad</w:t>
      </w:r>
    </w:p>
    <w:p w14:paraId="72A643A3" w14:textId="77777777" w:rsidR="0098607C" w:rsidRPr="00984C5F" w:rsidRDefault="0098607C" w:rsidP="0098607C">
      <w:pPr>
        <w:numPr>
          <w:ilvl w:val="0"/>
          <w:numId w:val="23"/>
        </w:numPr>
        <w:rPr>
          <w:szCs w:val="24"/>
          <w:lang w:val="es-419"/>
        </w:rPr>
      </w:pPr>
      <w:r w:rsidRPr="00984C5F">
        <w:rPr>
          <w:szCs w:val="24"/>
          <w:lang w:val="es-419"/>
        </w:rPr>
        <w:t>Compromisos y Aprobaciones</w:t>
      </w:r>
    </w:p>
    <w:p w14:paraId="6F7DA744" w14:textId="77777777" w:rsidR="0098607C" w:rsidRDefault="0098607C" w:rsidP="0098607C">
      <w:pPr>
        <w:rPr>
          <w:b/>
          <w:bCs/>
          <w:sz w:val="24"/>
          <w:szCs w:val="32"/>
          <w:lang w:val="es-419"/>
        </w:rPr>
      </w:pPr>
    </w:p>
    <w:p w14:paraId="4286E100" w14:textId="77777777" w:rsidR="0098607C" w:rsidRPr="00AE115F" w:rsidRDefault="0098607C" w:rsidP="0098607C">
      <w:pPr>
        <w:spacing w:before="240" w:after="240"/>
        <w:jc w:val="both"/>
        <w:rPr>
          <w:b/>
          <w:lang w:val="es-ES"/>
        </w:rPr>
      </w:pPr>
      <w:r w:rsidRPr="00AE115F">
        <w:rPr>
          <w:b/>
          <w:lang w:val="es-ES"/>
        </w:rPr>
        <w:t>Tabla 4.1 Formulario – Roles y Responsabilidades (Matriz RACI)</w:t>
      </w:r>
    </w:p>
    <w:tbl>
      <w:tblPr>
        <w:tblStyle w:val="Tablaconcuadrcula"/>
        <w:tblW w:w="0" w:type="auto"/>
        <w:tblLook w:val="04A0" w:firstRow="1" w:lastRow="0" w:firstColumn="1" w:lastColumn="0" w:noHBand="0" w:noVBand="1"/>
      </w:tblPr>
      <w:tblGrid>
        <w:gridCol w:w="2381"/>
        <w:gridCol w:w="2668"/>
        <w:gridCol w:w="2541"/>
        <w:gridCol w:w="2474"/>
      </w:tblGrid>
      <w:tr w:rsidR="0098607C" w:rsidRPr="00FE7E7E" w14:paraId="1F2E87CC" w14:textId="77777777" w:rsidTr="005F1AB1">
        <w:tc>
          <w:tcPr>
            <w:tcW w:w="0" w:type="auto"/>
            <w:shd w:val="clear" w:color="auto" w:fill="DDDECE"/>
            <w:hideMark/>
          </w:tcPr>
          <w:p w14:paraId="4B729C3C" w14:textId="77777777" w:rsidR="0098607C" w:rsidRPr="00FE7E7E" w:rsidRDefault="0098607C" w:rsidP="003A32EB">
            <w:pPr>
              <w:rPr>
                <w:b/>
                <w:bCs/>
                <w:sz w:val="24"/>
                <w:szCs w:val="32"/>
                <w:lang w:val="es-419"/>
              </w:rPr>
            </w:pPr>
            <w:r w:rsidRPr="00FE7E7E">
              <w:rPr>
                <w:b/>
                <w:bCs/>
                <w:sz w:val="24"/>
                <w:szCs w:val="32"/>
                <w:lang w:val="es-419"/>
              </w:rPr>
              <w:t>Actividad</w:t>
            </w:r>
          </w:p>
        </w:tc>
        <w:tc>
          <w:tcPr>
            <w:tcW w:w="0" w:type="auto"/>
            <w:shd w:val="clear" w:color="auto" w:fill="DDDECE"/>
            <w:hideMark/>
          </w:tcPr>
          <w:p w14:paraId="06E07E78" w14:textId="77777777" w:rsidR="0098607C" w:rsidRPr="00FE7E7E" w:rsidRDefault="0098607C" w:rsidP="003A32EB">
            <w:pPr>
              <w:rPr>
                <w:b/>
                <w:bCs/>
                <w:sz w:val="24"/>
                <w:szCs w:val="32"/>
                <w:lang w:val="es-419"/>
              </w:rPr>
            </w:pPr>
            <w:r w:rsidRPr="00FE7E7E">
              <w:rPr>
                <w:b/>
                <w:bCs/>
                <w:sz w:val="24"/>
                <w:szCs w:val="32"/>
                <w:lang w:val="es-419"/>
              </w:rPr>
              <w:t>Responsable (R)</w:t>
            </w:r>
          </w:p>
        </w:tc>
        <w:tc>
          <w:tcPr>
            <w:tcW w:w="0" w:type="auto"/>
            <w:shd w:val="clear" w:color="auto" w:fill="DDDECE"/>
            <w:hideMark/>
          </w:tcPr>
          <w:p w14:paraId="6D607ECF" w14:textId="77777777" w:rsidR="0098607C" w:rsidRPr="00FE7E7E" w:rsidRDefault="0098607C" w:rsidP="003A32EB">
            <w:pPr>
              <w:rPr>
                <w:b/>
                <w:bCs/>
                <w:sz w:val="24"/>
                <w:szCs w:val="32"/>
                <w:lang w:val="es-419"/>
              </w:rPr>
            </w:pPr>
            <w:r w:rsidRPr="00FE7E7E">
              <w:rPr>
                <w:b/>
                <w:bCs/>
                <w:sz w:val="24"/>
                <w:szCs w:val="32"/>
                <w:lang w:val="es-419"/>
              </w:rPr>
              <w:t>Consultado (C)</w:t>
            </w:r>
          </w:p>
        </w:tc>
        <w:tc>
          <w:tcPr>
            <w:tcW w:w="0" w:type="auto"/>
            <w:shd w:val="clear" w:color="auto" w:fill="DDDECE"/>
            <w:hideMark/>
          </w:tcPr>
          <w:p w14:paraId="29EDB466" w14:textId="77777777" w:rsidR="0098607C" w:rsidRPr="00FE7E7E" w:rsidRDefault="0098607C" w:rsidP="003A32EB">
            <w:pPr>
              <w:rPr>
                <w:b/>
                <w:bCs/>
                <w:sz w:val="24"/>
                <w:szCs w:val="32"/>
                <w:lang w:val="es-419"/>
              </w:rPr>
            </w:pPr>
            <w:r w:rsidRPr="00FE7E7E">
              <w:rPr>
                <w:b/>
                <w:bCs/>
                <w:sz w:val="24"/>
                <w:szCs w:val="32"/>
                <w:lang w:val="es-419"/>
              </w:rPr>
              <w:t>Informado (I)</w:t>
            </w:r>
          </w:p>
        </w:tc>
      </w:tr>
      <w:tr w:rsidR="0098607C" w:rsidRPr="00FE7E7E" w14:paraId="1FF025E3" w14:textId="77777777" w:rsidTr="003A32EB">
        <w:tc>
          <w:tcPr>
            <w:tcW w:w="0" w:type="auto"/>
            <w:hideMark/>
          </w:tcPr>
          <w:p w14:paraId="571C4F4F" w14:textId="77777777" w:rsidR="0098607C" w:rsidRPr="00FE7E7E" w:rsidRDefault="0098607C" w:rsidP="003A32EB">
            <w:pPr>
              <w:rPr>
                <w:szCs w:val="24"/>
                <w:lang w:val="es-419"/>
              </w:rPr>
            </w:pPr>
            <w:r w:rsidRPr="00FE7E7E">
              <w:rPr>
                <w:szCs w:val="24"/>
                <w:lang w:val="es-419"/>
              </w:rPr>
              <w:t>Definición inicial de requisitos</w:t>
            </w:r>
          </w:p>
        </w:tc>
        <w:tc>
          <w:tcPr>
            <w:tcW w:w="0" w:type="auto"/>
            <w:hideMark/>
          </w:tcPr>
          <w:p w14:paraId="741B7E5C" w14:textId="77777777" w:rsidR="0098607C" w:rsidRPr="00FE7E7E" w:rsidRDefault="0098607C" w:rsidP="003A32EB">
            <w:pPr>
              <w:rPr>
                <w:szCs w:val="24"/>
                <w:lang w:val="es-419"/>
              </w:rPr>
            </w:pPr>
            <w:r w:rsidRPr="00FE7E7E">
              <w:rPr>
                <w:szCs w:val="24"/>
                <w:lang w:val="es-419"/>
              </w:rPr>
              <w:t xml:space="preserve">Analista de </w:t>
            </w:r>
            <w:r>
              <w:rPr>
                <w:szCs w:val="24"/>
                <w:lang w:val="es-419"/>
              </w:rPr>
              <w:t>SQA</w:t>
            </w:r>
          </w:p>
        </w:tc>
        <w:tc>
          <w:tcPr>
            <w:tcW w:w="0" w:type="auto"/>
            <w:hideMark/>
          </w:tcPr>
          <w:p w14:paraId="5DCB8881" w14:textId="77777777" w:rsidR="0098607C" w:rsidRPr="00FE7E7E" w:rsidRDefault="0098607C" w:rsidP="003A32EB">
            <w:pPr>
              <w:rPr>
                <w:szCs w:val="24"/>
                <w:lang w:val="es-419"/>
              </w:rPr>
            </w:pPr>
            <w:r w:rsidRPr="00FE7E7E">
              <w:rPr>
                <w:szCs w:val="24"/>
                <w:lang w:val="es-419"/>
              </w:rPr>
              <w:t>–</w:t>
            </w:r>
          </w:p>
        </w:tc>
        <w:tc>
          <w:tcPr>
            <w:tcW w:w="0" w:type="auto"/>
            <w:hideMark/>
          </w:tcPr>
          <w:p w14:paraId="6440AB15" w14:textId="77777777" w:rsidR="0098607C" w:rsidRPr="00FE7E7E" w:rsidRDefault="0098607C" w:rsidP="003A32EB">
            <w:pPr>
              <w:rPr>
                <w:szCs w:val="24"/>
                <w:lang w:val="es-419"/>
              </w:rPr>
            </w:pPr>
            <w:proofErr w:type="spellStart"/>
            <w:r w:rsidRPr="00A36142">
              <w:rPr>
                <w:szCs w:val="24"/>
              </w:rPr>
              <w:t>Analistas</w:t>
            </w:r>
            <w:proofErr w:type="spellEnd"/>
            <w:r w:rsidRPr="00A36142">
              <w:rPr>
                <w:szCs w:val="24"/>
              </w:rPr>
              <w:t xml:space="preserve"> SQA</w:t>
            </w:r>
          </w:p>
        </w:tc>
      </w:tr>
      <w:tr w:rsidR="0098607C" w:rsidRPr="007934AC" w14:paraId="722429D5" w14:textId="77777777" w:rsidTr="003A32EB">
        <w:tc>
          <w:tcPr>
            <w:tcW w:w="0" w:type="auto"/>
            <w:hideMark/>
          </w:tcPr>
          <w:p w14:paraId="5AEA4676" w14:textId="77777777" w:rsidR="0098607C" w:rsidRPr="00FE7E7E" w:rsidRDefault="0098607C" w:rsidP="003A32EB">
            <w:pPr>
              <w:rPr>
                <w:szCs w:val="24"/>
                <w:lang w:val="es-419"/>
              </w:rPr>
            </w:pPr>
            <w:r w:rsidRPr="00FE7E7E">
              <w:rPr>
                <w:szCs w:val="24"/>
                <w:lang w:val="es-419"/>
              </w:rPr>
              <w:t>Validación y revisión de requisitos</w:t>
            </w:r>
          </w:p>
        </w:tc>
        <w:tc>
          <w:tcPr>
            <w:tcW w:w="0" w:type="auto"/>
            <w:hideMark/>
          </w:tcPr>
          <w:p w14:paraId="689E0444" w14:textId="77777777" w:rsidR="0098607C" w:rsidRPr="00FE7E7E" w:rsidRDefault="0098607C" w:rsidP="003A32EB">
            <w:pPr>
              <w:rPr>
                <w:szCs w:val="24"/>
                <w:lang w:val="es-419"/>
              </w:rPr>
            </w:pPr>
            <w:r w:rsidRPr="004866B8">
              <w:rPr>
                <w:szCs w:val="24"/>
                <w:lang w:val="es-419"/>
              </w:rPr>
              <w:t xml:space="preserve">Revisor de Calidad (SQA </w:t>
            </w:r>
            <w:proofErr w:type="spellStart"/>
            <w:r w:rsidRPr="004866B8">
              <w:rPr>
                <w:szCs w:val="24"/>
                <w:lang w:val="es-419"/>
              </w:rPr>
              <w:t>Reviewer</w:t>
            </w:r>
            <w:proofErr w:type="spellEnd"/>
            <w:r w:rsidRPr="004866B8">
              <w:rPr>
                <w:szCs w:val="24"/>
                <w:lang w:val="es-419"/>
              </w:rPr>
              <w:t>)</w:t>
            </w:r>
          </w:p>
        </w:tc>
        <w:tc>
          <w:tcPr>
            <w:tcW w:w="0" w:type="auto"/>
            <w:hideMark/>
          </w:tcPr>
          <w:p w14:paraId="11169805" w14:textId="77777777" w:rsidR="0098607C" w:rsidRPr="00FE7E7E" w:rsidRDefault="0098607C" w:rsidP="003A32EB">
            <w:pPr>
              <w:rPr>
                <w:szCs w:val="24"/>
                <w:lang w:val="es-419"/>
              </w:rPr>
            </w:pPr>
            <w:proofErr w:type="spellStart"/>
            <w:r w:rsidRPr="00ED2FD5">
              <w:rPr>
                <w:szCs w:val="24"/>
              </w:rPr>
              <w:t>Especialista</w:t>
            </w:r>
            <w:proofErr w:type="spellEnd"/>
            <w:r w:rsidRPr="00ED2FD5">
              <w:rPr>
                <w:szCs w:val="24"/>
              </w:rPr>
              <w:t xml:space="preserve"> Técnico (</w:t>
            </w:r>
            <w:proofErr w:type="spellStart"/>
            <w:r w:rsidRPr="00ED2FD5">
              <w:rPr>
                <w:szCs w:val="24"/>
              </w:rPr>
              <w:t>Arquitectura</w:t>
            </w:r>
            <w:proofErr w:type="spellEnd"/>
            <w:r w:rsidRPr="00ED2FD5">
              <w:rPr>
                <w:szCs w:val="24"/>
              </w:rPr>
              <w:t xml:space="preserve"> / </w:t>
            </w:r>
            <w:proofErr w:type="spellStart"/>
            <w:r w:rsidRPr="00ED2FD5">
              <w:rPr>
                <w:szCs w:val="24"/>
              </w:rPr>
              <w:t>Diseño</w:t>
            </w:r>
            <w:proofErr w:type="spellEnd"/>
            <w:r w:rsidRPr="00ED2FD5">
              <w:rPr>
                <w:szCs w:val="24"/>
              </w:rPr>
              <w:t>)</w:t>
            </w:r>
          </w:p>
        </w:tc>
        <w:tc>
          <w:tcPr>
            <w:tcW w:w="0" w:type="auto"/>
            <w:hideMark/>
          </w:tcPr>
          <w:p w14:paraId="2AD2C033" w14:textId="77777777" w:rsidR="0098607C" w:rsidRPr="00FE7E7E" w:rsidRDefault="0098607C" w:rsidP="003A32EB">
            <w:pPr>
              <w:rPr>
                <w:szCs w:val="24"/>
                <w:lang w:val="es-419"/>
              </w:rPr>
            </w:pPr>
            <w:r w:rsidRPr="00A36142">
              <w:rPr>
                <w:szCs w:val="24"/>
                <w:lang w:val="es-419"/>
              </w:rPr>
              <w:t>Líder de Evaluación de Requisitos y Gestión</w:t>
            </w:r>
          </w:p>
        </w:tc>
      </w:tr>
      <w:tr w:rsidR="0098607C" w:rsidRPr="00FE7E7E" w14:paraId="596D878E" w14:textId="77777777" w:rsidTr="003A32EB">
        <w:tc>
          <w:tcPr>
            <w:tcW w:w="0" w:type="auto"/>
            <w:hideMark/>
          </w:tcPr>
          <w:p w14:paraId="7065D141" w14:textId="77777777" w:rsidR="0098607C" w:rsidRPr="00FE7E7E" w:rsidRDefault="0098607C" w:rsidP="003A32EB">
            <w:pPr>
              <w:rPr>
                <w:szCs w:val="24"/>
                <w:lang w:val="es-419"/>
              </w:rPr>
            </w:pPr>
            <w:r w:rsidRPr="00FE7E7E">
              <w:rPr>
                <w:szCs w:val="24"/>
                <w:lang w:val="es-419"/>
              </w:rPr>
              <w:t>Gestión de cambios</w:t>
            </w:r>
          </w:p>
        </w:tc>
        <w:tc>
          <w:tcPr>
            <w:tcW w:w="0" w:type="auto"/>
            <w:hideMark/>
          </w:tcPr>
          <w:p w14:paraId="0D1994A4" w14:textId="77777777" w:rsidR="0098607C" w:rsidRPr="00A36142" w:rsidRDefault="0098607C" w:rsidP="003A32EB">
            <w:pPr>
              <w:rPr>
                <w:szCs w:val="24"/>
                <w:lang w:val="es-419"/>
              </w:rPr>
            </w:pPr>
            <w:r w:rsidRPr="00A36142">
              <w:rPr>
                <w:szCs w:val="24"/>
                <w:lang w:val="es-419"/>
              </w:rPr>
              <w:t>Líder de Evaluación de Requisitos y Gestión</w:t>
            </w:r>
          </w:p>
        </w:tc>
        <w:tc>
          <w:tcPr>
            <w:tcW w:w="0" w:type="auto"/>
            <w:hideMark/>
          </w:tcPr>
          <w:p w14:paraId="29680BF4" w14:textId="77777777" w:rsidR="0098607C" w:rsidRPr="00FE7E7E" w:rsidRDefault="0098607C" w:rsidP="003A32EB">
            <w:pPr>
              <w:rPr>
                <w:szCs w:val="24"/>
                <w:lang w:val="es-419"/>
              </w:rPr>
            </w:pPr>
            <w:r w:rsidRPr="00FE7E7E">
              <w:rPr>
                <w:szCs w:val="24"/>
                <w:lang w:val="es-419"/>
              </w:rPr>
              <w:t>Analista</w:t>
            </w:r>
            <w:r>
              <w:rPr>
                <w:szCs w:val="24"/>
                <w:lang w:val="es-419"/>
              </w:rPr>
              <w:t>s SQA</w:t>
            </w:r>
          </w:p>
        </w:tc>
        <w:tc>
          <w:tcPr>
            <w:tcW w:w="0" w:type="auto"/>
            <w:hideMark/>
          </w:tcPr>
          <w:p w14:paraId="179F6835" w14:textId="77777777" w:rsidR="0098607C" w:rsidRPr="00FE7E7E" w:rsidRDefault="0098607C" w:rsidP="003A32EB">
            <w:pPr>
              <w:rPr>
                <w:szCs w:val="24"/>
                <w:lang w:val="es-419"/>
              </w:rPr>
            </w:pPr>
            <w:r w:rsidRPr="00A36142">
              <w:rPr>
                <w:szCs w:val="24"/>
              </w:rPr>
              <w:t>Revisor(es) de Calidad</w:t>
            </w:r>
          </w:p>
        </w:tc>
      </w:tr>
      <w:tr w:rsidR="0098607C" w:rsidRPr="00FE7E7E" w14:paraId="249E82A2" w14:textId="77777777" w:rsidTr="003A32EB">
        <w:tc>
          <w:tcPr>
            <w:tcW w:w="0" w:type="auto"/>
            <w:hideMark/>
          </w:tcPr>
          <w:p w14:paraId="59F6254E" w14:textId="77777777" w:rsidR="0098607C" w:rsidRPr="00FE7E7E" w:rsidRDefault="0098607C" w:rsidP="003A32EB">
            <w:pPr>
              <w:rPr>
                <w:szCs w:val="24"/>
                <w:lang w:val="es-419"/>
              </w:rPr>
            </w:pPr>
            <w:r w:rsidRPr="00FE7E7E">
              <w:rPr>
                <w:szCs w:val="24"/>
                <w:lang w:val="es-419"/>
              </w:rPr>
              <w:t>Actualización de la Matriz de Trazabilidad</w:t>
            </w:r>
          </w:p>
        </w:tc>
        <w:tc>
          <w:tcPr>
            <w:tcW w:w="0" w:type="auto"/>
            <w:hideMark/>
          </w:tcPr>
          <w:p w14:paraId="53020F8E" w14:textId="77777777" w:rsidR="0098607C" w:rsidRPr="00FE7E7E" w:rsidRDefault="0098607C" w:rsidP="003A32EB">
            <w:pPr>
              <w:rPr>
                <w:szCs w:val="24"/>
                <w:lang w:val="es-419"/>
              </w:rPr>
            </w:pPr>
            <w:proofErr w:type="spellStart"/>
            <w:r w:rsidRPr="004866B8">
              <w:rPr>
                <w:szCs w:val="24"/>
              </w:rPr>
              <w:t>Analista</w:t>
            </w:r>
            <w:r>
              <w:rPr>
                <w:szCs w:val="24"/>
              </w:rPr>
              <w:t>s</w:t>
            </w:r>
            <w:proofErr w:type="spellEnd"/>
            <w:r w:rsidRPr="004866B8">
              <w:rPr>
                <w:szCs w:val="24"/>
              </w:rPr>
              <w:t xml:space="preserve"> </w:t>
            </w:r>
            <w:r>
              <w:rPr>
                <w:szCs w:val="24"/>
              </w:rPr>
              <w:t>SQA</w:t>
            </w:r>
          </w:p>
        </w:tc>
        <w:tc>
          <w:tcPr>
            <w:tcW w:w="0" w:type="auto"/>
            <w:hideMark/>
          </w:tcPr>
          <w:p w14:paraId="111B9BD9" w14:textId="77777777" w:rsidR="0098607C" w:rsidRPr="00FE7E7E" w:rsidRDefault="0098607C" w:rsidP="003A32EB">
            <w:pPr>
              <w:rPr>
                <w:szCs w:val="24"/>
                <w:lang w:val="es-419"/>
              </w:rPr>
            </w:pPr>
            <w:r w:rsidRPr="00FE7E7E">
              <w:rPr>
                <w:szCs w:val="24"/>
                <w:lang w:val="es-419"/>
              </w:rPr>
              <w:t>–</w:t>
            </w:r>
          </w:p>
        </w:tc>
        <w:tc>
          <w:tcPr>
            <w:tcW w:w="0" w:type="auto"/>
            <w:hideMark/>
          </w:tcPr>
          <w:p w14:paraId="6B367E77" w14:textId="77777777" w:rsidR="0098607C" w:rsidRPr="00FE7E7E" w:rsidRDefault="0098607C" w:rsidP="003A32EB">
            <w:pPr>
              <w:rPr>
                <w:szCs w:val="24"/>
                <w:lang w:val="es-419"/>
              </w:rPr>
            </w:pPr>
            <w:r w:rsidRPr="00ED2FD5">
              <w:rPr>
                <w:szCs w:val="24"/>
              </w:rPr>
              <w:t>Revisor de Calidad</w:t>
            </w:r>
          </w:p>
        </w:tc>
      </w:tr>
      <w:tr w:rsidR="0098607C" w:rsidRPr="007934AC" w14:paraId="531DB084" w14:textId="77777777" w:rsidTr="003A32EB">
        <w:tc>
          <w:tcPr>
            <w:tcW w:w="0" w:type="auto"/>
            <w:hideMark/>
          </w:tcPr>
          <w:p w14:paraId="70064DCD" w14:textId="77777777" w:rsidR="0098607C" w:rsidRPr="00FE7E7E" w:rsidRDefault="0098607C" w:rsidP="003A32EB">
            <w:pPr>
              <w:rPr>
                <w:szCs w:val="24"/>
                <w:lang w:val="es-419"/>
              </w:rPr>
            </w:pPr>
            <w:r w:rsidRPr="00FE7E7E">
              <w:rPr>
                <w:szCs w:val="24"/>
                <w:lang w:val="es-419"/>
              </w:rPr>
              <w:t>Aprobación final de requisitos</w:t>
            </w:r>
          </w:p>
        </w:tc>
        <w:tc>
          <w:tcPr>
            <w:tcW w:w="0" w:type="auto"/>
            <w:hideMark/>
          </w:tcPr>
          <w:p w14:paraId="3CE3A038" w14:textId="77777777" w:rsidR="0098607C" w:rsidRPr="00FE7E7E" w:rsidRDefault="0098607C" w:rsidP="003A32EB">
            <w:pPr>
              <w:rPr>
                <w:szCs w:val="24"/>
                <w:lang w:val="es-419"/>
              </w:rPr>
            </w:pPr>
            <w:r w:rsidRPr="00A36142">
              <w:rPr>
                <w:szCs w:val="24"/>
                <w:lang w:val="es-419"/>
              </w:rPr>
              <w:t>Líder de Evaluación de Requisitos y Gestión</w:t>
            </w:r>
          </w:p>
        </w:tc>
        <w:tc>
          <w:tcPr>
            <w:tcW w:w="0" w:type="auto"/>
            <w:hideMark/>
          </w:tcPr>
          <w:p w14:paraId="038649CE" w14:textId="77777777" w:rsidR="0098607C" w:rsidRPr="00FE7E7E" w:rsidRDefault="0098607C" w:rsidP="003A32EB">
            <w:pPr>
              <w:rPr>
                <w:szCs w:val="24"/>
                <w:lang w:val="es-419"/>
              </w:rPr>
            </w:pPr>
            <w:r w:rsidRPr="00FE7E7E">
              <w:rPr>
                <w:szCs w:val="24"/>
                <w:lang w:val="es-419"/>
              </w:rPr>
              <w:t>–</w:t>
            </w:r>
          </w:p>
        </w:tc>
        <w:tc>
          <w:tcPr>
            <w:tcW w:w="0" w:type="auto"/>
            <w:hideMark/>
          </w:tcPr>
          <w:p w14:paraId="51CA25EC" w14:textId="77777777" w:rsidR="0098607C" w:rsidRPr="00FE7E7E" w:rsidRDefault="0098607C" w:rsidP="003A32EB">
            <w:pPr>
              <w:rPr>
                <w:szCs w:val="24"/>
                <w:lang w:val="es-419"/>
              </w:rPr>
            </w:pPr>
            <w:r w:rsidRPr="00ED2FD5">
              <w:rPr>
                <w:szCs w:val="24"/>
                <w:lang w:val="es-419"/>
              </w:rPr>
              <w:t>Todos los miembros del equipo</w:t>
            </w:r>
          </w:p>
        </w:tc>
      </w:tr>
    </w:tbl>
    <w:p w14:paraId="4B6747B4" w14:textId="77777777" w:rsidR="0098607C" w:rsidRDefault="0098607C" w:rsidP="0098607C">
      <w:pPr>
        <w:rPr>
          <w:sz w:val="24"/>
          <w:szCs w:val="32"/>
          <w:lang w:val="es-419"/>
        </w:rPr>
      </w:pPr>
    </w:p>
    <w:p w14:paraId="543693F7" w14:textId="77777777" w:rsidR="0098607C" w:rsidRDefault="0098607C" w:rsidP="0098607C">
      <w:pPr>
        <w:rPr>
          <w:sz w:val="24"/>
          <w:szCs w:val="32"/>
          <w:lang w:val="es-419"/>
        </w:rPr>
      </w:pPr>
    </w:p>
    <w:p w14:paraId="0E8B00BE" w14:textId="2DFA3DB9" w:rsidR="0098607C" w:rsidRPr="006C3B51" w:rsidRDefault="0098607C" w:rsidP="0098607C">
      <w:pPr>
        <w:rPr>
          <w:szCs w:val="24"/>
          <w:lang w:val="es-419"/>
        </w:rPr>
      </w:pPr>
      <w:r w:rsidRPr="006C3B51">
        <w:rPr>
          <w:szCs w:val="24"/>
          <w:lang w:val="es-419"/>
        </w:rPr>
        <w:t>Se plasmarán los resultados de estas tareas de SQA utilizando el Formulario de Lista de Verificación de Auditoría de Procesos que se encuentra a continuación:</w:t>
      </w:r>
    </w:p>
    <w:p w14:paraId="05A822FD" w14:textId="77777777" w:rsidR="0098607C" w:rsidRPr="00AE115F" w:rsidRDefault="0098607C" w:rsidP="0098607C">
      <w:pPr>
        <w:spacing w:before="240" w:after="240"/>
        <w:jc w:val="both"/>
        <w:rPr>
          <w:b/>
          <w:lang w:val="es-ES"/>
        </w:rPr>
      </w:pPr>
      <w:r w:rsidRPr="00AE115F">
        <w:rPr>
          <w:b/>
          <w:lang w:val="es-ES"/>
        </w:rPr>
        <w:t>Tabla 4.2 Formulario – Proceso de Análisis de Requisitos</w:t>
      </w:r>
    </w:p>
    <w:tbl>
      <w:tblPr>
        <w:tblStyle w:val="Tablaconcuadrcula"/>
        <w:tblW w:w="9576" w:type="dxa"/>
        <w:tblLayout w:type="fixed"/>
        <w:tblLook w:val="0000" w:firstRow="0" w:lastRow="0" w:firstColumn="0" w:lastColumn="0" w:noHBand="0" w:noVBand="0"/>
      </w:tblPr>
      <w:tblGrid>
        <w:gridCol w:w="9576"/>
      </w:tblGrid>
      <w:tr w:rsidR="0098607C" w:rsidRPr="007934AC" w14:paraId="6E4B7542" w14:textId="77777777" w:rsidTr="005F1AB1">
        <w:tc>
          <w:tcPr>
            <w:tcW w:w="9576" w:type="dxa"/>
            <w:shd w:val="clear" w:color="auto" w:fill="DDDECE"/>
          </w:tcPr>
          <w:p w14:paraId="1E52EC99" w14:textId="77777777" w:rsidR="0098607C" w:rsidRPr="004E5D0E" w:rsidRDefault="0098607C" w:rsidP="003A32EB">
            <w:pPr>
              <w:pBdr>
                <w:top w:val="nil"/>
                <w:left w:val="nil"/>
                <w:bottom w:val="nil"/>
                <w:right w:val="nil"/>
                <w:between w:val="nil"/>
              </w:pBdr>
              <w:spacing w:before="120" w:after="120"/>
              <w:jc w:val="center"/>
              <w:rPr>
                <w:b/>
                <w:color w:val="000000"/>
                <w:sz w:val="24"/>
                <w:szCs w:val="24"/>
                <w:lang w:val="es-ES"/>
              </w:rPr>
            </w:pPr>
            <w:r w:rsidRPr="004E5D0E">
              <w:rPr>
                <w:b/>
                <w:sz w:val="24"/>
                <w:szCs w:val="24"/>
                <w:lang w:val="es-ES"/>
              </w:rPr>
              <w:t xml:space="preserve">Lista </w:t>
            </w:r>
            <w:r>
              <w:rPr>
                <w:b/>
                <w:sz w:val="24"/>
                <w:szCs w:val="24"/>
                <w:lang w:val="es-ES"/>
              </w:rPr>
              <w:t>d</w:t>
            </w:r>
            <w:r w:rsidRPr="004E5D0E">
              <w:rPr>
                <w:b/>
                <w:sz w:val="24"/>
                <w:szCs w:val="24"/>
                <w:lang w:val="es-ES"/>
              </w:rPr>
              <w:t xml:space="preserve">e </w:t>
            </w:r>
            <w:r>
              <w:rPr>
                <w:b/>
                <w:sz w:val="24"/>
                <w:szCs w:val="24"/>
                <w:lang w:val="es-ES"/>
              </w:rPr>
              <w:t>v</w:t>
            </w:r>
            <w:r w:rsidRPr="004E5D0E">
              <w:rPr>
                <w:b/>
                <w:sz w:val="24"/>
                <w:szCs w:val="24"/>
                <w:lang w:val="es-ES"/>
              </w:rPr>
              <w:t xml:space="preserve">erificación </w:t>
            </w:r>
            <w:r>
              <w:rPr>
                <w:b/>
                <w:sz w:val="24"/>
                <w:szCs w:val="24"/>
                <w:lang w:val="es-ES"/>
              </w:rPr>
              <w:t>d</w:t>
            </w:r>
            <w:r w:rsidRPr="004E5D0E">
              <w:rPr>
                <w:b/>
                <w:sz w:val="24"/>
                <w:szCs w:val="24"/>
                <w:lang w:val="es-ES"/>
              </w:rPr>
              <w:t xml:space="preserve">e </w:t>
            </w:r>
            <w:r>
              <w:rPr>
                <w:b/>
                <w:sz w:val="24"/>
                <w:szCs w:val="24"/>
                <w:lang w:val="es-ES"/>
              </w:rPr>
              <w:t>a</w:t>
            </w:r>
            <w:r w:rsidRPr="004E5D0E">
              <w:rPr>
                <w:b/>
                <w:sz w:val="24"/>
                <w:szCs w:val="24"/>
                <w:lang w:val="es-ES"/>
              </w:rPr>
              <w:t xml:space="preserve">nálisis </w:t>
            </w:r>
            <w:r>
              <w:rPr>
                <w:b/>
                <w:sz w:val="24"/>
                <w:szCs w:val="24"/>
                <w:lang w:val="es-ES"/>
              </w:rPr>
              <w:t>d</w:t>
            </w:r>
            <w:r w:rsidRPr="004E5D0E">
              <w:rPr>
                <w:b/>
                <w:sz w:val="24"/>
                <w:szCs w:val="24"/>
                <w:lang w:val="es-ES"/>
              </w:rPr>
              <w:t xml:space="preserve">e </w:t>
            </w:r>
            <w:r>
              <w:rPr>
                <w:b/>
                <w:sz w:val="24"/>
                <w:szCs w:val="24"/>
                <w:lang w:val="es-ES"/>
              </w:rPr>
              <w:t>r</w:t>
            </w:r>
            <w:r w:rsidRPr="004E5D0E">
              <w:rPr>
                <w:b/>
                <w:sz w:val="24"/>
                <w:szCs w:val="24"/>
                <w:lang w:val="es-ES"/>
              </w:rPr>
              <w:t xml:space="preserve">equisitos </w:t>
            </w:r>
            <w:r>
              <w:rPr>
                <w:b/>
                <w:sz w:val="24"/>
                <w:szCs w:val="24"/>
                <w:lang w:val="es-ES"/>
              </w:rPr>
              <w:t>d</w:t>
            </w:r>
            <w:r w:rsidRPr="004E5D0E">
              <w:rPr>
                <w:b/>
                <w:sz w:val="24"/>
                <w:szCs w:val="24"/>
                <w:lang w:val="es-ES"/>
              </w:rPr>
              <w:t xml:space="preserve">el </w:t>
            </w:r>
            <w:r>
              <w:rPr>
                <w:b/>
                <w:sz w:val="24"/>
                <w:szCs w:val="24"/>
                <w:lang w:val="es-ES"/>
              </w:rPr>
              <w:t>s</w:t>
            </w:r>
            <w:r w:rsidRPr="004E5D0E">
              <w:rPr>
                <w:b/>
                <w:sz w:val="24"/>
                <w:szCs w:val="24"/>
                <w:lang w:val="es-ES"/>
              </w:rPr>
              <w:t>istema</w:t>
            </w:r>
          </w:p>
        </w:tc>
      </w:tr>
      <w:tr w:rsidR="0098607C" w:rsidRPr="007934AC" w14:paraId="6EBD4B68" w14:textId="77777777" w:rsidTr="003A32EB">
        <w:tc>
          <w:tcPr>
            <w:tcW w:w="9576" w:type="dxa"/>
          </w:tcPr>
          <w:p w14:paraId="5FDE5059" w14:textId="77777777" w:rsidR="0098607C" w:rsidRPr="001A1B1E" w:rsidRDefault="0098607C" w:rsidP="003A32EB">
            <w:pPr>
              <w:spacing w:before="240" w:after="240"/>
              <w:rPr>
                <w:b/>
                <w:lang w:val="es-419"/>
              </w:rPr>
            </w:pPr>
            <w:r>
              <w:rPr>
                <w:b/>
                <w:lang w:val="es-419"/>
              </w:rPr>
              <w:t xml:space="preserve"> </w:t>
            </w:r>
            <w:r w:rsidRPr="001A1B1E">
              <w:rPr>
                <w:b/>
                <w:lang w:val="es-419"/>
              </w:rPr>
              <w:t>Análisis de Requisitos – Proyecto Actual</w:t>
            </w:r>
            <w:r w:rsidRPr="001A1B1E">
              <w:rPr>
                <w:b/>
                <w:lang w:val="es-419"/>
              </w:rPr>
              <w:br/>
              <w:t xml:space="preserve"> Fecha:</w:t>
            </w:r>
            <w:r>
              <w:rPr>
                <w:b/>
                <w:lang w:val="es-419"/>
              </w:rPr>
              <w:t xml:space="preserve"> </w:t>
            </w:r>
            <w:r w:rsidRPr="001A1B1E">
              <w:rPr>
                <w:b/>
                <w:lang w:val="es-419"/>
              </w:rPr>
              <w:t>2</w:t>
            </w:r>
            <w:r>
              <w:rPr>
                <w:b/>
                <w:lang w:val="es-419"/>
              </w:rPr>
              <w:t>7</w:t>
            </w:r>
            <w:r w:rsidRPr="001A1B1E">
              <w:rPr>
                <w:b/>
                <w:lang w:val="es-419"/>
              </w:rPr>
              <w:t xml:space="preserve"> de julio de 2025</w:t>
            </w:r>
            <w:r w:rsidRPr="001A1B1E">
              <w:rPr>
                <w:b/>
                <w:lang w:val="es-419"/>
              </w:rPr>
              <w:br/>
              <w:t xml:space="preserve"> Elaborado por:</w:t>
            </w:r>
            <w:r>
              <w:rPr>
                <w:b/>
                <w:lang w:val="es-419"/>
              </w:rPr>
              <w:t xml:space="preserve"> Edgar Lorenzo y </w:t>
            </w:r>
            <w:proofErr w:type="spellStart"/>
            <w:r>
              <w:rPr>
                <w:b/>
                <w:lang w:val="es-419"/>
              </w:rPr>
              <w:t>Anabely</w:t>
            </w:r>
            <w:proofErr w:type="spellEnd"/>
            <w:r>
              <w:rPr>
                <w:b/>
                <w:lang w:val="es-419"/>
              </w:rPr>
              <w:t xml:space="preserve"> Abrego </w:t>
            </w:r>
          </w:p>
        </w:tc>
      </w:tr>
      <w:tr w:rsidR="0098607C" w:rsidRPr="007934AC" w14:paraId="442B211C" w14:textId="77777777" w:rsidTr="003A32EB">
        <w:tc>
          <w:tcPr>
            <w:tcW w:w="9576" w:type="dxa"/>
          </w:tcPr>
          <w:p w14:paraId="6F02D641" w14:textId="77777777" w:rsidR="0098607C" w:rsidRPr="004E5D0E" w:rsidRDefault="0098607C" w:rsidP="003A32EB">
            <w:pPr>
              <w:spacing w:before="240" w:after="240"/>
              <w:rPr>
                <w:lang w:val="es-ES"/>
              </w:rPr>
            </w:pPr>
            <w:r w:rsidRPr="004E5D0E">
              <w:rPr>
                <w:b/>
                <w:lang w:val="es-ES"/>
              </w:rPr>
              <w:t>Procedimientos:</w:t>
            </w:r>
          </w:p>
          <w:p w14:paraId="5AE27705" w14:textId="77777777" w:rsidR="0098607C" w:rsidRPr="001A1B1E" w:rsidRDefault="0098607C" w:rsidP="003A32EB">
            <w:pPr>
              <w:tabs>
                <w:tab w:val="left" w:pos="720"/>
                <w:tab w:val="left" w:pos="990"/>
                <w:tab w:val="left" w:pos="1440"/>
                <w:tab w:val="left" w:pos="1713"/>
                <w:tab w:val="left" w:pos="9360"/>
              </w:tabs>
              <w:spacing w:before="120" w:after="120"/>
              <w:rPr>
                <w:lang w:val="es-ES"/>
              </w:rPr>
            </w:pPr>
            <w:r w:rsidRPr="001C5C3F">
              <w:rPr>
                <w:lang w:val="es-ES"/>
              </w:rPr>
              <w:t>_</w:t>
            </w:r>
            <w:r w:rsidRPr="001C5C3F">
              <w:rPr>
                <w:rFonts w:ascii="Segoe UI Emoji" w:hAnsi="Segoe UI Emoji" w:cs="Segoe UI Emoji"/>
                <w:lang w:val="es-ES"/>
              </w:rPr>
              <w:t>✅</w:t>
            </w:r>
            <w:r w:rsidRPr="001C5C3F">
              <w:rPr>
                <w:lang w:val="es-ES"/>
              </w:rPr>
              <w:t>_</w:t>
            </w:r>
            <w:r w:rsidRPr="001A1B1E">
              <w:rPr>
                <w:lang w:val="es-ES"/>
              </w:rPr>
              <w:t xml:space="preserve"> </w:t>
            </w:r>
            <w:r>
              <w:rPr>
                <w:lang w:val="es-ES"/>
              </w:rPr>
              <w:t xml:space="preserve">1. </w:t>
            </w:r>
            <w:r w:rsidRPr="001A1B1E">
              <w:rPr>
                <w:lang w:val="es-ES"/>
              </w:rPr>
              <w:t>Los participantes correctos están involucrados en el proceso de análisis de requisitos del sistema para identificar todas las necesidades de los usuarios.</w:t>
            </w:r>
          </w:p>
          <w:p w14:paraId="3CFCDAF3" w14:textId="77777777" w:rsidR="0098607C" w:rsidRPr="001A1B1E" w:rsidRDefault="0098607C" w:rsidP="003A32EB">
            <w:pPr>
              <w:tabs>
                <w:tab w:val="left" w:pos="720"/>
                <w:tab w:val="left" w:pos="990"/>
                <w:tab w:val="left" w:pos="1440"/>
                <w:tab w:val="left" w:pos="1713"/>
                <w:tab w:val="left" w:pos="9360"/>
              </w:tabs>
              <w:spacing w:before="120" w:after="120"/>
              <w:rPr>
                <w:lang w:val="es-ES"/>
              </w:rPr>
            </w:pPr>
            <w:r w:rsidRPr="001C5C3F">
              <w:rPr>
                <w:lang w:val="es-ES"/>
              </w:rPr>
              <w:t>_</w:t>
            </w:r>
            <w:r w:rsidRPr="001C5C3F">
              <w:rPr>
                <w:rFonts w:ascii="Segoe UI Emoji" w:hAnsi="Segoe UI Emoji" w:cs="Segoe UI Emoji"/>
                <w:lang w:val="es-ES"/>
              </w:rPr>
              <w:t>✅</w:t>
            </w:r>
            <w:r w:rsidRPr="001C5C3F">
              <w:rPr>
                <w:lang w:val="es-ES"/>
              </w:rPr>
              <w:t>_</w:t>
            </w:r>
            <w:r>
              <w:rPr>
                <w:lang w:val="es-ES"/>
              </w:rPr>
              <w:t xml:space="preserve"> 2. </w:t>
            </w:r>
            <w:r w:rsidRPr="001A1B1E">
              <w:rPr>
                <w:lang w:val="es-ES"/>
              </w:rPr>
              <w:t>Los requisitos son revisados para determinar si son factibles de implementar, están claramente expresados y son consistentes.</w:t>
            </w:r>
          </w:p>
          <w:p w14:paraId="4B6877D7" w14:textId="77777777" w:rsidR="0098607C" w:rsidRPr="001A1B1E" w:rsidRDefault="0098607C" w:rsidP="003A32EB">
            <w:pPr>
              <w:tabs>
                <w:tab w:val="left" w:pos="720"/>
                <w:tab w:val="left" w:pos="990"/>
                <w:tab w:val="left" w:pos="1440"/>
                <w:tab w:val="left" w:pos="1713"/>
                <w:tab w:val="left" w:pos="9360"/>
              </w:tabs>
              <w:spacing w:before="120" w:after="120"/>
              <w:rPr>
                <w:lang w:val="es-ES"/>
              </w:rPr>
            </w:pPr>
            <w:r w:rsidRPr="001C5C3F">
              <w:rPr>
                <w:lang w:val="es-ES"/>
              </w:rPr>
              <w:t>_</w:t>
            </w:r>
            <w:r w:rsidRPr="001C5C3F">
              <w:rPr>
                <w:rFonts w:ascii="Segoe UI Emoji" w:hAnsi="Segoe UI Emoji" w:cs="Segoe UI Emoji"/>
                <w:lang w:val="es-ES"/>
              </w:rPr>
              <w:t>✅</w:t>
            </w:r>
            <w:r w:rsidRPr="001C5C3F">
              <w:rPr>
                <w:lang w:val="es-ES"/>
              </w:rPr>
              <w:t>_</w:t>
            </w:r>
            <w:r>
              <w:rPr>
                <w:lang w:val="es-ES"/>
              </w:rPr>
              <w:t xml:space="preserve"> 3. </w:t>
            </w:r>
            <w:r w:rsidRPr="00FE7E7E">
              <w:rPr>
                <w:lang w:val="es-ES"/>
              </w:rPr>
              <w:t>Cambios identificados, revisados y cerrados</w:t>
            </w:r>
            <w:r>
              <w:rPr>
                <w:lang w:val="es-ES"/>
              </w:rPr>
              <w:t>.</w:t>
            </w:r>
          </w:p>
          <w:p w14:paraId="01CA4B9A" w14:textId="77777777" w:rsidR="0098607C" w:rsidRPr="001A1B1E" w:rsidRDefault="0098607C" w:rsidP="003A32EB">
            <w:pPr>
              <w:tabs>
                <w:tab w:val="left" w:pos="720"/>
                <w:tab w:val="left" w:pos="990"/>
                <w:tab w:val="left" w:pos="1440"/>
                <w:tab w:val="left" w:pos="1713"/>
                <w:tab w:val="left" w:pos="9360"/>
              </w:tabs>
              <w:spacing w:before="120" w:after="120"/>
              <w:rPr>
                <w:lang w:val="es-ES"/>
              </w:rPr>
            </w:pPr>
            <w:r w:rsidRPr="001C5C3F">
              <w:rPr>
                <w:lang w:val="es-ES"/>
              </w:rPr>
              <w:t>_</w:t>
            </w:r>
            <w:r w:rsidRPr="001C5C3F">
              <w:rPr>
                <w:rFonts w:ascii="Segoe UI Emoji" w:hAnsi="Segoe UI Emoji" w:cs="Segoe UI Emoji"/>
                <w:lang w:val="es-ES"/>
              </w:rPr>
              <w:t>✅</w:t>
            </w:r>
            <w:r w:rsidRPr="001C5C3F">
              <w:rPr>
                <w:lang w:val="es-ES"/>
              </w:rPr>
              <w:t>_</w:t>
            </w:r>
            <w:r>
              <w:rPr>
                <w:lang w:val="es-ES"/>
              </w:rPr>
              <w:t xml:space="preserve"> 4. </w:t>
            </w:r>
            <w:r w:rsidRPr="001A1B1E">
              <w:rPr>
                <w:lang w:val="es-ES"/>
              </w:rPr>
              <w:t>El personal del proyecto involucrado en el proceso de análisis de requisitos del sistema está capacitado en los procedimientos y estándares necesarios aplicables a su área de responsabilidad para realizar correctamente el trabajo.</w:t>
            </w:r>
          </w:p>
          <w:p w14:paraId="48C2F3EA" w14:textId="77777777" w:rsidR="0098607C" w:rsidRPr="001A1B1E" w:rsidRDefault="0098607C" w:rsidP="003A32EB">
            <w:pPr>
              <w:tabs>
                <w:tab w:val="left" w:pos="720"/>
                <w:tab w:val="left" w:pos="990"/>
                <w:tab w:val="left" w:pos="1440"/>
                <w:tab w:val="left" w:pos="1713"/>
                <w:tab w:val="left" w:pos="9360"/>
              </w:tabs>
              <w:spacing w:before="120" w:after="120"/>
              <w:rPr>
                <w:lang w:val="es-ES"/>
              </w:rPr>
            </w:pPr>
            <w:r w:rsidRPr="001C5C3F">
              <w:rPr>
                <w:lang w:val="es-ES"/>
              </w:rPr>
              <w:t>_</w:t>
            </w:r>
            <w:r w:rsidRPr="001C5C3F">
              <w:rPr>
                <w:rFonts w:ascii="Segoe UI Emoji" w:hAnsi="Segoe UI Emoji" w:cs="Segoe UI Emoji"/>
                <w:lang w:val="es-ES"/>
              </w:rPr>
              <w:t>✅</w:t>
            </w:r>
            <w:r w:rsidRPr="001C5C3F">
              <w:rPr>
                <w:lang w:val="es-ES"/>
              </w:rPr>
              <w:t>_</w:t>
            </w:r>
            <w:r>
              <w:rPr>
                <w:lang w:val="es-ES"/>
              </w:rPr>
              <w:t xml:space="preserve"> 5. </w:t>
            </w:r>
            <w:r w:rsidRPr="001A1B1E">
              <w:rPr>
                <w:lang w:val="es-ES"/>
              </w:rPr>
              <w:t>Los compromisos derivados de los requisitos asignados son negociados y acordados por los grupos afectados.</w:t>
            </w:r>
          </w:p>
          <w:p w14:paraId="7A142ED9" w14:textId="77777777" w:rsidR="0098607C" w:rsidRPr="001A1B1E" w:rsidRDefault="0098607C" w:rsidP="003A32EB">
            <w:pPr>
              <w:tabs>
                <w:tab w:val="left" w:pos="720"/>
                <w:tab w:val="left" w:pos="990"/>
                <w:tab w:val="left" w:pos="1440"/>
                <w:tab w:val="left" w:pos="1713"/>
                <w:tab w:val="left" w:pos="9360"/>
              </w:tabs>
              <w:spacing w:before="120" w:after="120"/>
              <w:rPr>
                <w:lang w:val="es-ES"/>
              </w:rPr>
            </w:pPr>
            <w:r w:rsidRPr="001A1B1E">
              <w:rPr>
                <w:lang w:val="es-ES"/>
              </w:rPr>
              <w:t>_</w:t>
            </w:r>
            <w:r>
              <w:rPr>
                <w:rFonts w:ascii="Segoe UI Emoji" w:hAnsi="Segoe UI Emoji" w:cs="Segoe UI Emoji"/>
                <w:lang w:val="es-ES"/>
              </w:rPr>
              <w:t>✅</w:t>
            </w:r>
            <w:r w:rsidRPr="001A1B1E">
              <w:rPr>
                <w:lang w:val="es-ES"/>
              </w:rPr>
              <w:t xml:space="preserve">_ </w:t>
            </w:r>
            <w:r>
              <w:rPr>
                <w:lang w:val="es-ES"/>
              </w:rPr>
              <w:t xml:space="preserve">6. </w:t>
            </w:r>
            <w:r w:rsidRPr="001A1B1E">
              <w:rPr>
                <w:lang w:val="es-ES"/>
              </w:rPr>
              <w:t>Los compromisos están documentados, revisados, aceptados, aprobados y comunicados.</w:t>
            </w:r>
          </w:p>
          <w:p w14:paraId="73563FAD" w14:textId="77777777" w:rsidR="0098607C" w:rsidRPr="001A1B1E" w:rsidRDefault="0098607C" w:rsidP="003A32EB">
            <w:pPr>
              <w:tabs>
                <w:tab w:val="left" w:pos="720"/>
                <w:tab w:val="left" w:pos="990"/>
                <w:tab w:val="left" w:pos="1440"/>
                <w:tab w:val="left" w:pos="1713"/>
                <w:tab w:val="left" w:pos="9360"/>
              </w:tabs>
              <w:spacing w:before="120" w:after="120"/>
              <w:rPr>
                <w:lang w:val="es-ES"/>
              </w:rPr>
            </w:pPr>
            <w:r w:rsidRPr="001A1B1E">
              <w:rPr>
                <w:lang w:val="es-ES"/>
              </w:rPr>
              <w:lastRenderedPageBreak/>
              <w:t>_</w:t>
            </w:r>
            <w:r>
              <w:rPr>
                <w:rFonts w:ascii="Segoe UI Emoji" w:hAnsi="Segoe UI Emoji" w:cs="Segoe UI Emoji"/>
                <w:lang w:val="es-ES"/>
              </w:rPr>
              <w:t>✅</w:t>
            </w:r>
            <w:r w:rsidRPr="001A1B1E">
              <w:rPr>
                <w:lang w:val="es-ES"/>
              </w:rPr>
              <w:t xml:space="preserve">_ </w:t>
            </w:r>
            <w:r>
              <w:rPr>
                <w:lang w:val="es-ES"/>
              </w:rPr>
              <w:t xml:space="preserve">7. </w:t>
            </w:r>
            <w:r w:rsidRPr="001A1B1E">
              <w:rPr>
                <w:lang w:val="es-ES"/>
              </w:rPr>
              <w:t>Los requisitos asignados identificados como problemáticos son revisados con el grupo responsable del análisis de requisitos del sistema y documentos, y se realizan los cambios necesarios.</w:t>
            </w:r>
          </w:p>
          <w:p w14:paraId="4ED5D1FF" w14:textId="77777777" w:rsidR="0098607C" w:rsidRPr="001A1B1E" w:rsidRDefault="0098607C" w:rsidP="003A32EB">
            <w:pPr>
              <w:tabs>
                <w:tab w:val="left" w:pos="720"/>
                <w:tab w:val="left" w:pos="990"/>
                <w:tab w:val="left" w:pos="1440"/>
                <w:tab w:val="left" w:pos="1713"/>
                <w:tab w:val="left" w:pos="9360"/>
              </w:tabs>
              <w:spacing w:before="120" w:after="120"/>
              <w:rPr>
                <w:lang w:val="es-ES"/>
              </w:rPr>
            </w:pPr>
            <w:r w:rsidRPr="001A1B1E">
              <w:rPr>
                <w:lang w:val="es-ES"/>
              </w:rPr>
              <w:t>_</w:t>
            </w:r>
            <w:r>
              <w:rPr>
                <w:rFonts w:ascii="Segoe UI Emoji" w:hAnsi="Segoe UI Emoji" w:cs="Segoe UI Emoji"/>
                <w:lang w:val="es-ES"/>
              </w:rPr>
              <w:t>✅</w:t>
            </w:r>
            <w:r w:rsidRPr="001A1B1E">
              <w:rPr>
                <w:lang w:val="es-ES"/>
              </w:rPr>
              <w:t xml:space="preserve">_ </w:t>
            </w:r>
            <w:r>
              <w:rPr>
                <w:lang w:val="es-ES"/>
              </w:rPr>
              <w:t xml:space="preserve">8. </w:t>
            </w:r>
            <w:r w:rsidRPr="00BB225E">
              <w:rPr>
                <w:lang w:val="es-ES"/>
              </w:rPr>
              <w:t>Procesos para definir, documentar y asignar requisitos documentados</w:t>
            </w:r>
          </w:p>
          <w:p w14:paraId="7BE6111B" w14:textId="77777777" w:rsidR="0098607C" w:rsidRPr="004E5D0E" w:rsidRDefault="0098607C" w:rsidP="003A32EB">
            <w:pPr>
              <w:tabs>
                <w:tab w:val="left" w:pos="720"/>
                <w:tab w:val="left" w:pos="990"/>
                <w:tab w:val="left" w:pos="1440"/>
                <w:tab w:val="left" w:pos="1713"/>
                <w:tab w:val="left" w:pos="9360"/>
              </w:tabs>
              <w:spacing w:before="120" w:after="120"/>
              <w:rPr>
                <w:lang w:val="es-ES"/>
              </w:rPr>
            </w:pPr>
            <w:r>
              <w:rPr>
                <w:lang w:val="es-ES"/>
              </w:rPr>
              <w:t xml:space="preserve"> </w:t>
            </w:r>
            <w:r w:rsidRPr="001A1B1E">
              <w:rPr>
                <w:lang w:val="es-ES"/>
              </w:rPr>
              <w:t>_</w:t>
            </w:r>
            <w:r>
              <w:rPr>
                <w:rFonts w:ascii="Segoe UI Emoji" w:hAnsi="Segoe UI Emoji" w:cs="Segoe UI Emoji"/>
                <w:lang w:val="es-ES"/>
              </w:rPr>
              <w:t>✅</w:t>
            </w:r>
            <w:r w:rsidRPr="001A1B1E">
              <w:rPr>
                <w:lang w:val="es-ES"/>
              </w:rPr>
              <w:t xml:space="preserve">_ </w:t>
            </w:r>
            <w:r>
              <w:rPr>
                <w:lang w:val="es-ES"/>
              </w:rPr>
              <w:t xml:space="preserve">9. </w:t>
            </w:r>
            <w:r w:rsidRPr="001A1B1E">
              <w:rPr>
                <w:lang w:val="es-ES"/>
              </w:rPr>
              <w:t xml:space="preserve">Los requisitos están documentados, gestionados, controlados y rastreados (preferiblemente mediante una matriz). </w:t>
            </w:r>
          </w:p>
        </w:tc>
      </w:tr>
      <w:tr w:rsidR="0098607C" w:rsidRPr="007934AC" w14:paraId="228A0C5F" w14:textId="77777777" w:rsidTr="003A32EB">
        <w:tc>
          <w:tcPr>
            <w:tcW w:w="9576" w:type="dxa"/>
          </w:tcPr>
          <w:p w14:paraId="45A20304" w14:textId="77777777" w:rsidR="0098607C" w:rsidRDefault="0098607C" w:rsidP="003A32EB">
            <w:pPr>
              <w:spacing w:before="240" w:after="240"/>
              <w:rPr>
                <w:b/>
                <w:lang w:val="es-ES"/>
              </w:rPr>
            </w:pPr>
            <w:r>
              <w:rPr>
                <w:b/>
                <w:lang w:val="es-ES"/>
              </w:rPr>
              <w:lastRenderedPageBreak/>
              <w:t>Evidencia:</w:t>
            </w:r>
          </w:p>
          <w:p w14:paraId="735A941B" w14:textId="77777777" w:rsidR="0098607C" w:rsidRPr="00FE7E7E" w:rsidRDefault="0098607C" w:rsidP="003A32EB">
            <w:pPr>
              <w:spacing w:before="240" w:after="240"/>
              <w:rPr>
                <w:bCs/>
                <w:lang w:val="es-ES"/>
              </w:rPr>
            </w:pPr>
            <w:r w:rsidRPr="00FE7E7E">
              <w:rPr>
                <w:bCs/>
                <w:lang w:val="es-ES"/>
              </w:rPr>
              <w:t xml:space="preserve">En la lista Recopilación de Requisitos de Trello se usan </w:t>
            </w:r>
            <w:proofErr w:type="spellStart"/>
            <w:r w:rsidRPr="00FE7E7E">
              <w:rPr>
                <w:bCs/>
                <w:lang w:val="es-ES"/>
              </w:rPr>
              <w:t>Custom</w:t>
            </w:r>
            <w:proofErr w:type="spellEnd"/>
            <w:r w:rsidRPr="00FE7E7E">
              <w:rPr>
                <w:bCs/>
                <w:lang w:val="es-ES"/>
              </w:rPr>
              <w:t xml:space="preserve"> </w:t>
            </w:r>
            <w:proofErr w:type="spellStart"/>
            <w:r w:rsidRPr="00FE7E7E">
              <w:rPr>
                <w:bCs/>
                <w:lang w:val="es-ES"/>
              </w:rPr>
              <w:t>Fields</w:t>
            </w:r>
            <w:proofErr w:type="spellEnd"/>
            <w:r w:rsidRPr="00FE7E7E">
              <w:rPr>
                <w:bCs/>
                <w:lang w:val="es-ES"/>
              </w:rPr>
              <w:t xml:space="preserve"> para asignar y registrar rol (Propietario, Analista, Usuario final) en cada tarjeta.</w:t>
            </w:r>
          </w:p>
          <w:p w14:paraId="74F0BFF9" w14:textId="77777777" w:rsidR="0098607C" w:rsidRPr="00FE7E7E" w:rsidRDefault="0098607C" w:rsidP="003A32EB">
            <w:pPr>
              <w:spacing w:before="240" w:after="240"/>
              <w:rPr>
                <w:bCs/>
                <w:lang w:val="es-ES"/>
              </w:rPr>
            </w:pPr>
            <w:r w:rsidRPr="00FE7E7E">
              <w:rPr>
                <w:bCs/>
                <w:lang w:val="es-ES"/>
              </w:rPr>
              <w:t xml:space="preserve">En la lista Validación y Revisión existen </w:t>
            </w:r>
            <w:proofErr w:type="spellStart"/>
            <w:r w:rsidRPr="00FE7E7E">
              <w:rPr>
                <w:bCs/>
                <w:lang w:val="es-ES"/>
              </w:rPr>
              <w:t>checklists</w:t>
            </w:r>
            <w:proofErr w:type="spellEnd"/>
            <w:r w:rsidRPr="00FE7E7E">
              <w:rPr>
                <w:bCs/>
                <w:lang w:val="es-ES"/>
              </w:rPr>
              <w:t xml:space="preserve"> de “Claridad”, “Factibilidad” y “Consistencia”, además de etiquetas (Pendiente / En Revisión / Aprobado / Rechazado).</w:t>
            </w:r>
          </w:p>
          <w:p w14:paraId="5301B083" w14:textId="77777777" w:rsidR="0098607C" w:rsidRPr="00FE7E7E" w:rsidRDefault="0098607C" w:rsidP="003A32EB">
            <w:pPr>
              <w:spacing w:before="240" w:after="240"/>
              <w:rPr>
                <w:bCs/>
                <w:lang w:val="es-ES"/>
              </w:rPr>
            </w:pPr>
            <w:r w:rsidRPr="00FE7E7E">
              <w:rPr>
                <w:bCs/>
                <w:lang w:val="es-ES"/>
              </w:rPr>
              <w:t>El historial de Trello permite rastrear cambios por usuario y fecha.</w:t>
            </w:r>
          </w:p>
          <w:p w14:paraId="02DD7194" w14:textId="77777777" w:rsidR="0098607C" w:rsidRPr="00FE7E7E" w:rsidRDefault="0098607C" w:rsidP="003A32EB">
            <w:pPr>
              <w:spacing w:before="240" w:after="240"/>
              <w:rPr>
                <w:bCs/>
                <w:lang w:val="es-ES"/>
              </w:rPr>
            </w:pPr>
            <w:r w:rsidRPr="00FE7E7E">
              <w:rPr>
                <w:bCs/>
                <w:lang w:val="es-ES"/>
              </w:rPr>
              <w:t>Se adjuntan actas de reuniones como soporte a compromisos aprobados.</w:t>
            </w:r>
          </w:p>
          <w:p w14:paraId="045AE208" w14:textId="77777777" w:rsidR="0098607C" w:rsidRPr="00FE7E7E" w:rsidRDefault="0098607C" w:rsidP="003A32EB">
            <w:pPr>
              <w:spacing w:before="240" w:after="240"/>
              <w:rPr>
                <w:bCs/>
                <w:lang w:val="es-ES"/>
              </w:rPr>
            </w:pPr>
            <w:proofErr w:type="spellStart"/>
            <w:r w:rsidRPr="00FE7E7E">
              <w:rPr>
                <w:bCs/>
                <w:lang w:val="es-ES"/>
              </w:rPr>
              <w:t>Checklists</w:t>
            </w:r>
            <w:proofErr w:type="spellEnd"/>
            <w:r w:rsidRPr="00FE7E7E">
              <w:rPr>
                <w:bCs/>
                <w:lang w:val="es-ES"/>
              </w:rPr>
              <w:t xml:space="preserve"> por usuario confirman capacitación en análisis y estándares aplicables.</w:t>
            </w:r>
          </w:p>
          <w:p w14:paraId="2D9E0747" w14:textId="77777777" w:rsidR="0098607C" w:rsidRPr="004E5D0E" w:rsidRDefault="0098607C" w:rsidP="003A32EB">
            <w:pPr>
              <w:spacing w:before="240" w:after="240"/>
              <w:rPr>
                <w:b/>
                <w:lang w:val="es-ES"/>
              </w:rPr>
            </w:pPr>
          </w:p>
        </w:tc>
      </w:tr>
    </w:tbl>
    <w:p w14:paraId="25095E16" w14:textId="77777777" w:rsidR="0098607C" w:rsidRPr="004E5D0E" w:rsidRDefault="0098607C" w:rsidP="0098607C">
      <w:pPr>
        <w:rPr>
          <w:color w:val="808080"/>
          <w:lang w:val="es-ES"/>
        </w:rPr>
      </w:pPr>
    </w:p>
    <w:p w14:paraId="736B2B59" w14:textId="0C66E68B" w:rsidR="0098607C" w:rsidRDefault="0098607C" w:rsidP="00A02018">
      <w:pPr>
        <w:pStyle w:val="Ttulo2"/>
        <w:numPr>
          <w:ilvl w:val="1"/>
          <w:numId w:val="46"/>
        </w:numPr>
        <w:rPr>
          <w:lang w:val="es-ES"/>
        </w:rPr>
      </w:pPr>
      <w:bookmarkStart w:id="19" w:name="_Toc204719611"/>
      <w:r w:rsidRPr="004E5D0E">
        <w:rPr>
          <w:lang w:val="es-ES"/>
        </w:rPr>
        <w:t>– Tarea: Proceso de Evaluación del Diseño</w:t>
      </w:r>
      <w:bookmarkEnd w:id="19"/>
    </w:p>
    <w:p w14:paraId="716AE41C" w14:textId="77777777" w:rsidR="0098607C" w:rsidRPr="00BF683E" w:rsidRDefault="0098607C" w:rsidP="0098607C">
      <w:pPr>
        <w:rPr>
          <w:sz w:val="24"/>
          <w:szCs w:val="24"/>
          <w:lang w:val="es-ES"/>
        </w:rPr>
      </w:pPr>
      <w:r w:rsidRPr="00BF683E">
        <w:rPr>
          <w:sz w:val="24"/>
          <w:szCs w:val="24"/>
          <w:lang w:val="es-ES"/>
        </w:rPr>
        <w:t>Esta tarea tiene como finalidad asegurar que todas las actividades relacionadas con el diseño del sistema se ejecuten conforme a lo establecido en el plan de pruebas, y que los resultados obtenidos permitan concluir si el sistema cumple con los requisitos funcionales y no funcionales definidos. El enfoque está alineado con las mejores prácticas de calidad según el estándar IEEE 730-1998, adaptadas al entorno académico del presente proyecto.</w:t>
      </w:r>
    </w:p>
    <w:p w14:paraId="2CBE08A0" w14:textId="77777777" w:rsidR="0098607C" w:rsidRPr="00BF683E" w:rsidRDefault="0098607C" w:rsidP="0098607C">
      <w:pPr>
        <w:rPr>
          <w:sz w:val="24"/>
          <w:szCs w:val="24"/>
          <w:lang w:val="es-ES"/>
        </w:rPr>
      </w:pPr>
    </w:p>
    <w:p w14:paraId="115D9EBF" w14:textId="77777777" w:rsidR="0098607C" w:rsidRPr="00BF683E" w:rsidRDefault="0098607C" w:rsidP="0098607C">
      <w:pPr>
        <w:rPr>
          <w:sz w:val="24"/>
          <w:szCs w:val="24"/>
          <w:lang w:val="es-ES"/>
        </w:rPr>
      </w:pPr>
      <w:r w:rsidRPr="00BF683E">
        <w:rPr>
          <w:sz w:val="24"/>
          <w:szCs w:val="24"/>
          <w:lang w:val="es-ES"/>
        </w:rPr>
        <w:t>La revisión del diseño</w:t>
      </w:r>
      <w:r>
        <w:rPr>
          <w:sz w:val="24"/>
          <w:szCs w:val="24"/>
          <w:lang w:val="es-ES"/>
        </w:rPr>
        <w:t xml:space="preserve"> </w:t>
      </w:r>
      <w:r w:rsidRPr="00BF683E">
        <w:rPr>
          <w:sz w:val="24"/>
          <w:szCs w:val="24"/>
          <w:lang w:val="es-ES"/>
        </w:rPr>
        <w:t xml:space="preserve">buscará confirmar que el código alineado con la arquitectura </w:t>
      </w:r>
      <w:proofErr w:type="gramStart"/>
      <w:r w:rsidRPr="00BF683E">
        <w:rPr>
          <w:sz w:val="24"/>
          <w:szCs w:val="24"/>
          <w:lang w:val="es-ES"/>
        </w:rPr>
        <w:t>aprobada,</w:t>
      </w:r>
      <w:proofErr w:type="gramEnd"/>
      <w:r w:rsidRPr="00BF683E">
        <w:rPr>
          <w:sz w:val="24"/>
          <w:szCs w:val="24"/>
          <w:lang w:val="es-ES"/>
        </w:rPr>
        <w:t xml:space="preserve"> mantenga trazabilidad completa (requisitos-código-pruebas) y que las pruebas unitarias estén debidamente ejecutadas y documentadas.</w:t>
      </w:r>
    </w:p>
    <w:p w14:paraId="4F9FB6D7" w14:textId="77777777" w:rsidR="0098607C" w:rsidRDefault="0098607C" w:rsidP="0098607C">
      <w:pPr>
        <w:rPr>
          <w:lang w:val="es-ES"/>
        </w:rPr>
      </w:pPr>
    </w:p>
    <w:p w14:paraId="3D362B73" w14:textId="77777777" w:rsidR="0098607C" w:rsidRPr="00E72070" w:rsidRDefault="0098607C" w:rsidP="0098607C">
      <w:pPr>
        <w:rPr>
          <w:b/>
          <w:bCs/>
          <w:sz w:val="24"/>
          <w:szCs w:val="24"/>
          <w:lang w:val="es-PA" w:eastAsia="es-PA"/>
        </w:rPr>
      </w:pPr>
      <w:r w:rsidRPr="00E72070">
        <w:rPr>
          <w:b/>
          <w:bCs/>
          <w:sz w:val="24"/>
          <w:szCs w:val="24"/>
          <w:lang w:val="es-PA" w:eastAsia="es-PA"/>
        </w:rPr>
        <w:t>Tipos de Prueba Considerados</w:t>
      </w:r>
    </w:p>
    <w:p w14:paraId="622DB058" w14:textId="77777777" w:rsidR="0098607C" w:rsidRPr="00BF683E" w:rsidRDefault="0098607C" w:rsidP="0098607C">
      <w:pPr>
        <w:spacing w:after="160"/>
        <w:rPr>
          <w:rFonts w:ascii="Times New Roman" w:eastAsia="Times New Roman" w:hAnsi="Times New Roman" w:cs="Times New Roman"/>
          <w:sz w:val="32"/>
          <w:szCs w:val="32"/>
          <w:lang w:val="es-PA" w:eastAsia="es-PA"/>
        </w:rPr>
      </w:pPr>
      <w:r w:rsidRPr="00BF683E">
        <w:rPr>
          <w:rFonts w:eastAsia="Times New Roman"/>
          <w:color w:val="000000"/>
          <w:sz w:val="24"/>
          <w:szCs w:val="24"/>
          <w:lang w:val="es-PA" w:eastAsia="es-PA"/>
        </w:rPr>
        <w:t>- Pruebas unitarias: validan módulos individuales del sistema.</w:t>
      </w:r>
      <w:r w:rsidRPr="00BF683E">
        <w:rPr>
          <w:rFonts w:eastAsia="Times New Roman"/>
          <w:color w:val="000000"/>
          <w:sz w:val="24"/>
          <w:szCs w:val="24"/>
          <w:lang w:val="es-PA" w:eastAsia="es-PA"/>
        </w:rPr>
        <w:br/>
        <w:t>- Pruebas de integración: verifican la correcta interacción entre componentes.</w:t>
      </w:r>
      <w:r w:rsidRPr="00BF683E">
        <w:rPr>
          <w:rFonts w:eastAsia="Times New Roman"/>
          <w:color w:val="000000"/>
          <w:sz w:val="24"/>
          <w:szCs w:val="24"/>
          <w:lang w:val="es-PA" w:eastAsia="es-PA"/>
        </w:rPr>
        <w:br/>
        <w:t>- Pruebas del sistema: comprueban el comportamiento global frente a los requisitos.</w:t>
      </w:r>
      <w:r w:rsidRPr="00BF683E">
        <w:rPr>
          <w:rFonts w:eastAsia="Times New Roman"/>
          <w:color w:val="000000"/>
          <w:sz w:val="24"/>
          <w:szCs w:val="24"/>
          <w:lang w:val="es-PA" w:eastAsia="es-PA"/>
        </w:rPr>
        <w:br/>
        <w:t>- Pruebas de aceptación: simulan escenarios de uso reales para validar la experiencia del usuario.</w:t>
      </w:r>
      <w:r w:rsidRPr="00BF683E">
        <w:rPr>
          <w:rFonts w:eastAsia="Times New Roman"/>
          <w:color w:val="000000"/>
          <w:sz w:val="24"/>
          <w:szCs w:val="24"/>
          <w:lang w:val="es-PA" w:eastAsia="es-PA"/>
        </w:rPr>
        <w:br/>
        <w:t>- Pruebas de regresión: aseguran que cambios recientes no afectaron funcionalidades existentes.</w:t>
      </w:r>
    </w:p>
    <w:p w14:paraId="74446F28" w14:textId="20C00625" w:rsidR="0098607C" w:rsidRPr="00141EC5" w:rsidRDefault="0098607C" w:rsidP="00141EC5">
      <w:pPr>
        <w:spacing w:before="240" w:after="240"/>
        <w:jc w:val="both"/>
        <w:rPr>
          <w:b/>
          <w:lang w:val="es-ES"/>
        </w:rPr>
      </w:pPr>
      <w:r w:rsidRPr="00141EC5">
        <w:rPr>
          <w:b/>
          <w:lang w:val="es-ES"/>
        </w:rPr>
        <w:t>Tabla 5 Formulario – Proceso de Diseño</w:t>
      </w:r>
    </w:p>
    <w:tbl>
      <w:tblPr>
        <w:tblW w:w="0" w:type="auto"/>
        <w:jc w:val="center"/>
        <w:tblCellMar>
          <w:top w:w="15" w:type="dxa"/>
          <w:left w:w="15" w:type="dxa"/>
          <w:bottom w:w="15" w:type="dxa"/>
          <w:right w:w="15" w:type="dxa"/>
        </w:tblCellMar>
        <w:tblLook w:val="04A0" w:firstRow="1" w:lastRow="0" w:firstColumn="1" w:lastColumn="0" w:noHBand="0" w:noVBand="1"/>
      </w:tblPr>
      <w:tblGrid>
        <w:gridCol w:w="10064"/>
      </w:tblGrid>
      <w:tr w:rsidR="0098607C" w:rsidRPr="007934AC" w14:paraId="644061BB" w14:textId="77777777" w:rsidTr="005F1AB1">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DDDECE"/>
            <w:tcMar>
              <w:top w:w="0" w:type="dxa"/>
              <w:left w:w="115" w:type="dxa"/>
              <w:bottom w:w="0" w:type="dxa"/>
              <w:right w:w="115" w:type="dxa"/>
            </w:tcMar>
            <w:hideMark/>
          </w:tcPr>
          <w:p w14:paraId="00695722" w14:textId="77777777" w:rsidR="0098607C" w:rsidRPr="00E0408A" w:rsidRDefault="0098607C" w:rsidP="003A32EB">
            <w:pPr>
              <w:spacing w:before="120" w:after="120"/>
              <w:jc w:val="center"/>
              <w:rPr>
                <w:rFonts w:ascii="Times New Roman" w:eastAsia="Times New Roman" w:hAnsi="Times New Roman" w:cs="Times New Roman"/>
                <w:sz w:val="24"/>
                <w:szCs w:val="24"/>
                <w:lang w:val="es-PA" w:eastAsia="es-PA"/>
              </w:rPr>
            </w:pPr>
            <w:r w:rsidRPr="00E0408A">
              <w:rPr>
                <w:rFonts w:eastAsia="Times New Roman"/>
                <w:b/>
                <w:bCs/>
                <w:color w:val="000000"/>
                <w:sz w:val="24"/>
                <w:szCs w:val="24"/>
                <w:lang w:val="es-PA" w:eastAsia="es-PA"/>
              </w:rPr>
              <w:lastRenderedPageBreak/>
              <w:t xml:space="preserve">Lista </w:t>
            </w:r>
            <w:r>
              <w:rPr>
                <w:rFonts w:eastAsia="Times New Roman"/>
                <w:b/>
                <w:bCs/>
                <w:color w:val="000000"/>
                <w:sz w:val="24"/>
                <w:szCs w:val="24"/>
                <w:lang w:val="es-PA" w:eastAsia="es-PA"/>
              </w:rPr>
              <w:t>d</w:t>
            </w:r>
            <w:r w:rsidRPr="00E0408A">
              <w:rPr>
                <w:rFonts w:eastAsia="Times New Roman"/>
                <w:b/>
                <w:bCs/>
                <w:color w:val="000000"/>
                <w:sz w:val="24"/>
                <w:szCs w:val="24"/>
                <w:lang w:val="es-PA" w:eastAsia="es-PA"/>
              </w:rPr>
              <w:t xml:space="preserve">e </w:t>
            </w:r>
            <w:r>
              <w:rPr>
                <w:rFonts w:eastAsia="Times New Roman"/>
                <w:b/>
                <w:bCs/>
                <w:color w:val="000000"/>
                <w:sz w:val="24"/>
                <w:szCs w:val="24"/>
                <w:lang w:val="es-PA" w:eastAsia="es-PA"/>
              </w:rPr>
              <w:t>v</w:t>
            </w:r>
            <w:r w:rsidRPr="00E0408A">
              <w:rPr>
                <w:rFonts w:eastAsia="Times New Roman"/>
                <w:b/>
                <w:bCs/>
                <w:color w:val="000000"/>
                <w:sz w:val="24"/>
                <w:szCs w:val="24"/>
                <w:lang w:val="es-PA" w:eastAsia="es-PA"/>
              </w:rPr>
              <w:t xml:space="preserve">erificación </w:t>
            </w:r>
            <w:r>
              <w:rPr>
                <w:rFonts w:eastAsia="Times New Roman"/>
                <w:b/>
                <w:bCs/>
                <w:color w:val="000000"/>
                <w:sz w:val="24"/>
                <w:szCs w:val="24"/>
                <w:lang w:val="es-PA" w:eastAsia="es-PA"/>
              </w:rPr>
              <w:t>d</w:t>
            </w:r>
            <w:r w:rsidRPr="00E0408A">
              <w:rPr>
                <w:rFonts w:eastAsia="Times New Roman"/>
                <w:b/>
                <w:bCs/>
                <w:color w:val="000000"/>
                <w:sz w:val="24"/>
                <w:szCs w:val="24"/>
                <w:lang w:val="es-PA" w:eastAsia="es-PA"/>
              </w:rPr>
              <w:t xml:space="preserve">el </w:t>
            </w:r>
            <w:r>
              <w:rPr>
                <w:rFonts w:eastAsia="Times New Roman"/>
                <w:b/>
                <w:bCs/>
                <w:color w:val="000000"/>
                <w:sz w:val="24"/>
                <w:szCs w:val="24"/>
                <w:lang w:val="es-PA" w:eastAsia="es-PA"/>
              </w:rPr>
              <w:t>p</w:t>
            </w:r>
            <w:r w:rsidRPr="00E0408A">
              <w:rPr>
                <w:rFonts w:eastAsia="Times New Roman"/>
                <w:b/>
                <w:bCs/>
                <w:color w:val="000000"/>
                <w:sz w:val="24"/>
                <w:szCs w:val="24"/>
                <w:lang w:val="es-PA" w:eastAsia="es-PA"/>
              </w:rPr>
              <w:t xml:space="preserve">roceso </w:t>
            </w:r>
            <w:r>
              <w:rPr>
                <w:rFonts w:eastAsia="Times New Roman"/>
                <w:b/>
                <w:bCs/>
                <w:color w:val="000000"/>
                <w:sz w:val="24"/>
                <w:szCs w:val="24"/>
                <w:lang w:val="es-PA" w:eastAsia="es-PA"/>
              </w:rPr>
              <w:t>d</w:t>
            </w:r>
            <w:r w:rsidRPr="00E0408A">
              <w:rPr>
                <w:rFonts w:eastAsia="Times New Roman"/>
                <w:b/>
                <w:bCs/>
                <w:color w:val="000000"/>
                <w:sz w:val="24"/>
                <w:szCs w:val="24"/>
                <w:lang w:val="es-PA" w:eastAsia="es-PA"/>
              </w:rPr>
              <w:t xml:space="preserve">e </w:t>
            </w:r>
            <w:r>
              <w:rPr>
                <w:rFonts w:eastAsia="Times New Roman"/>
                <w:b/>
                <w:bCs/>
                <w:color w:val="000000"/>
                <w:sz w:val="24"/>
                <w:szCs w:val="24"/>
                <w:lang w:val="es-PA" w:eastAsia="es-PA"/>
              </w:rPr>
              <w:t>d</w:t>
            </w:r>
            <w:r w:rsidRPr="00E0408A">
              <w:rPr>
                <w:rFonts w:eastAsia="Times New Roman"/>
                <w:b/>
                <w:bCs/>
                <w:color w:val="000000"/>
                <w:sz w:val="24"/>
                <w:szCs w:val="24"/>
                <w:lang w:val="es-PA" w:eastAsia="es-PA"/>
              </w:rPr>
              <w:t>iseño</w:t>
            </w:r>
          </w:p>
        </w:tc>
      </w:tr>
      <w:tr w:rsidR="0098607C" w:rsidRPr="007934AC" w14:paraId="78DDC3B0" w14:textId="77777777" w:rsidTr="003A32E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F22D7C" w14:textId="77777777" w:rsidR="0098607C" w:rsidRPr="00E0408A" w:rsidRDefault="0098607C" w:rsidP="003A32EB">
            <w:pPr>
              <w:rPr>
                <w:rFonts w:ascii="Times New Roman" w:eastAsia="Times New Roman" w:hAnsi="Times New Roman" w:cs="Times New Roman"/>
                <w:sz w:val="24"/>
                <w:szCs w:val="24"/>
                <w:lang w:val="es-PA" w:eastAsia="es-PA"/>
              </w:rPr>
            </w:pPr>
            <w:r>
              <w:rPr>
                <w:rFonts w:eastAsia="Times New Roman"/>
                <w:b/>
                <w:bCs/>
                <w:color w:val="000000"/>
                <w:lang w:val="es-PA" w:eastAsia="es-PA"/>
              </w:rPr>
              <w:t>Proceso de Verificación- Proyecto Actual</w:t>
            </w:r>
          </w:p>
          <w:p w14:paraId="29C7BB26" w14:textId="77777777" w:rsidR="0098607C" w:rsidRPr="00E0408A" w:rsidRDefault="0098607C" w:rsidP="003A32EB">
            <w:pPr>
              <w:rPr>
                <w:rFonts w:ascii="Times New Roman" w:eastAsia="Times New Roman" w:hAnsi="Times New Roman" w:cs="Times New Roman"/>
                <w:sz w:val="24"/>
                <w:szCs w:val="24"/>
                <w:lang w:val="es-PA" w:eastAsia="es-PA"/>
              </w:rPr>
            </w:pPr>
            <w:r w:rsidRPr="00E0408A">
              <w:rPr>
                <w:rFonts w:eastAsia="Times New Roman"/>
                <w:b/>
                <w:bCs/>
                <w:color w:val="000000"/>
                <w:lang w:val="es-PA" w:eastAsia="es-PA"/>
              </w:rPr>
              <w:t>Fecha:  28 de julio de 2025</w:t>
            </w:r>
          </w:p>
          <w:p w14:paraId="6E63771F" w14:textId="7E8FA603" w:rsidR="0098607C" w:rsidRPr="00E0408A" w:rsidRDefault="0098607C" w:rsidP="003A32EB">
            <w:pPr>
              <w:rPr>
                <w:rFonts w:ascii="Times New Roman" w:eastAsia="Times New Roman" w:hAnsi="Times New Roman" w:cs="Times New Roman"/>
                <w:sz w:val="24"/>
                <w:szCs w:val="24"/>
                <w:lang w:val="es-PA" w:eastAsia="es-PA"/>
              </w:rPr>
            </w:pPr>
            <w:r w:rsidRPr="00E0408A">
              <w:rPr>
                <w:rFonts w:eastAsia="Times New Roman"/>
                <w:b/>
                <w:bCs/>
                <w:color w:val="000000"/>
                <w:lang w:val="es-PA" w:eastAsia="es-PA"/>
              </w:rPr>
              <w:t xml:space="preserve">Elaborado por: </w:t>
            </w:r>
            <w:r>
              <w:rPr>
                <w:rFonts w:eastAsia="Times New Roman"/>
                <w:b/>
                <w:bCs/>
                <w:color w:val="000000"/>
                <w:lang w:val="es-PA" w:eastAsia="es-PA"/>
              </w:rPr>
              <w:t xml:space="preserve">Melanie </w:t>
            </w:r>
            <w:r w:rsidR="00141EC5">
              <w:rPr>
                <w:rFonts w:eastAsia="Times New Roman"/>
                <w:b/>
                <w:bCs/>
                <w:color w:val="000000"/>
                <w:lang w:val="es-PA" w:eastAsia="es-PA"/>
              </w:rPr>
              <w:t>Martínez</w:t>
            </w:r>
            <w:r>
              <w:rPr>
                <w:rFonts w:eastAsia="Times New Roman"/>
                <w:b/>
                <w:bCs/>
                <w:color w:val="000000"/>
                <w:lang w:val="es-PA" w:eastAsia="es-PA"/>
              </w:rPr>
              <w:t xml:space="preserve"> y </w:t>
            </w:r>
            <w:r w:rsidRPr="00773E04">
              <w:rPr>
                <w:rFonts w:eastAsia="Times New Roman"/>
                <w:b/>
                <w:bCs/>
                <w:color w:val="000000"/>
                <w:lang w:val="es-PA" w:eastAsia="es-PA"/>
              </w:rPr>
              <w:t xml:space="preserve">Lisbeth </w:t>
            </w:r>
            <w:r w:rsidR="00141EC5" w:rsidRPr="00773E04">
              <w:rPr>
                <w:rFonts w:eastAsia="Times New Roman"/>
                <w:b/>
                <w:bCs/>
                <w:color w:val="000000"/>
                <w:lang w:val="es-PA" w:eastAsia="es-PA"/>
              </w:rPr>
              <w:t>Magallón</w:t>
            </w:r>
          </w:p>
        </w:tc>
      </w:tr>
      <w:tr w:rsidR="0098607C" w:rsidRPr="007934AC" w14:paraId="7BE41BC2" w14:textId="77777777" w:rsidTr="003A32EB">
        <w:trPr>
          <w:trHeight w:val="134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938A3" w14:textId="77777777" w:rsidR="0098607C" w:rsidRPr="00E0408A" w:rsidRDefault="0098607C" w:rsidP="003A32EB">
            <w:pPr>
              <w:rPr>
                <w:rFonts w:ascii="Times New Roman" w:eastAsia="Times New Roman" w:hAnsi="Times New Roman" w:cs="Times New Roman"/>
                <w:sz w:val="24"/>
                <w:szCs w:val="24"/>
                <w:lang w:val="es-PA" w:eastAsia="es-PA"/>
              </w:rPr>
            </w:pPr>
            <w:r w:rsidRPr="00E0408A">
              <w:rPr>
                <w:rFonts w:eastAsia="Times New Roman"/>
                <w:b/>
                <w:bCs/>
                <w:lang w:val="es-PA" w:eastAsia="es-PA"/>
              </w:rPr>
              <w:t>Procedimientos:</w:t>
            </w:r>
          </w:p>
          <w:p w14:paraId="6CEEAF3C" w14:textId="77777777" w:rsidR="0098607C" w:rsidRPr="00E0408A" w:rsidRDefault="0098607C" w:rsidP="003A32EB">
            <w:pPr>
              <w:rPr>
                <w:rFonts w:ascii="Times New Roman" w:eastAsia="Times New Roman" w:hAnsi="Times New Roman" w:cs="Times New Roman"/>
                <w:sz w:val="24"/>
                <w:szCs w:val="24"/>
                <w:lang w:val="es-PA" w:eastAsia="es-PA"/>
              </w:rPr>
            </w:pPr>
            <w:r w:rsidRPr="00E0408A">
              <w:rPr>
                <w:rFonts w:eastAsia="Times New Roman"/>
                <w:lang w:val="es-PA" w:eastAsia="es-PA"/>
              </w:rPr>
              <w:t>__</w:t>
            </w:r>
            <w:r w:rsidRPr="00E0408A">
              <w:rPr>
                <w:rFonts w:ascii="Segoe UI Emoji" w:hAnsi="Segoe UI Emoji" w:cs="Segoe UI Emoji"/>
                <w:lang w:val="es-419"/>
              </w:rPr>
              <w:t>✅</w:t>
            </w:r>
            <w:r w:rsidRPr="00E0408A">
              <w:rPr>
                <w:lang w:val="es-419"/>
              </w:rPr>
              <w:t xml:space="preserve"> </w:t>
            </w:r>
            <w:r w:rsidRPr="00E0408A">
              <w:rPr>
                <w:rFonts w:eastAsia="Times New Roman"/>
                <w:lang w:val="es-PA" w:eastAsia="es-PA"/>
              </w:rPr>
              <w:t>__ Los documentos de diseño del sistema y la matriz de trazabilidad están preparados, actualizados y consistentes.</w:t>
            </w:r>
          </w:p>
          <w:p w14:paraId="1BC591E7" w14:textId="77777777" w:rsidR="0098607C" w:rsidRPr="00E0408A" w:rsidRDefault="0098607C" w:rsidP="003A32EB">
            <w:pPr>
              <w:rPr>
                <w:rFonts w:ascii="Times New Roman" w:eastAsia="Times New Roman" w:hAnsi="Times New Roman" w:cs="Times New Roman"/>
                <w:sz w:val="24"/>
                <w:szCs w:val="24"/>
                <w:lang w:val="es-PA" w:eastAsia="es-PA"/>
              </w:rPr>
            </w:pPr>
            <w:r w:rsidRPr="00E0408A">
              <w:rPr>
                <w:rFonts w:eastAsia="Times New Roman"/>
                <w:lang w:val="es-PA" w:eastAsia="es-PA"/>
              </w:rPr>
              <w:t>__</w:t>
            </w:r>
            <w:r w:rsidRPr="00E0408A">
              <w:rPr>
                <w:rFonts w:ascii="Segoe UI Emoji" w:hAnsi="Segoe UI Emoji" w:cs="Segoe UI Emoji"/>
                <w:lang w:val="es-419"/>
              </w:rPr>
              <w:t>✅</w:t>
            </w:r>
            <w:r w:rsidRPr="00E0408A">
              <w:rPr>
                <w:lang w:val="es-419"/>
              </w:rPr>
              <w:t xml:space="preserve"> </w:t>
            </w:r>
            <w:r w:rsidRPr="00E0408A">
              <w:rPr>
                <w:rFonts w:eastAsia="Times New Roman"/>
                <w:lang w:val="es-PA" w:eastAsia="es-PA"/>
              </w:rPr>
              <w:t>__ Los documentos relevantes de diseño del sistema se actualizan basándose en cambios aprobados de los requisitos.</w:t>
            </w:r>
          </w:p>
          <w:p w14:paraId="057AFD33" w14:textId="77777777" w:rsidR="0098607C" w:rsidRPr="00E0408A" w:rsidRDefault="0098607C" w:rsidP="003A32EB">
            <w:pPr>
              <w:rPr>
                <w:rFonts w:ascii="Times New Roman" w:eastAsia="Times New Roman" w:hAnsi="Times New Roman" w:cs="Times New Roman"/>
                <w:sz w:val="24"/>
                <w:szCs w:val="24"/>
                <w:lang w:val="es-PA" w:eastAsia="es-PA"/>
              </w:rPr>
            </w:pPr>
            <w:r w:rsidRPr="00E0408A">
              <w:rPr>
                <w:rFonts w:eastAsia="Times New Roman"/>
                <w:lang w:val="es-PA" w:eastAsia="es-PA"/>
              </w:rPr>
              <w:t>__</w:t>
            </w:r>
            <w:r w:rsidRPr="00E0408A">
              <w:rPr>
                <w:rFonts w:ascii="Segoe UI Emoji" w:hAnsi="Segoe UI Emoji" w:cs="Segoe UI Emoji"/>
                <w:lang w:val="es-419"/>
              </w:rPr>
              <w:t>✅</w:t>
            </w:r>
            <w:r w:rsidRPr="00E0408A">
              <w:rPr>
                <w:lang w:val="es-419"/>
              </w:rPr>
              <w:t xml:space="preserve"> </w:t>
            </w:r>
            <w:r w:rsidRPr="00E0408A">
              <w:rPr>
                <w:rFonts w:eastAsia="Times New Roman"/>
                <w:lang w:val="es-PA" w:eastAsia="es-PA"/>
              </w:rPr>
              <w:t>__ Las revisiones de diseño (revisiones por pares) evalúan el cumplimiento del diseño con los requisitos, identifican defectos en el diseño y evalúan alternativas.</w:t>
            </w:r>
          </w:p>
          <w:p w14:paraId="5A503C6E" w14:textId="77777777" w:rsidR="0098607C" w:rsidRPr="00E0408A" w:rsidRDefault="0098607C" w:rsidP="003A32EB">
            <w:pPr>
              <w:rPr>
                <w:rFonts w:ascii="Times New Roman" w:eastAsia="Times New Roman" w:hAnsi="Times New Roman" w:cs="Times New Roman"/>
                <w:sz w:val="24"/>
                <w:szCs w:val="24"/>
                <w:lang w:val="es-PA" w:eastAsia="es-PA"/>
              </w:rPr>
            </w:pPr>
            <w:r w:rsidRPr="00E0408A">
              <w:rPr>
                <w:rFonts w:eastAsia="Times New Roman"/>
                <w:lang w:val="es-PA" w:eastAsia="es-PA"/>
              </w:rPr>
              <w:t>__</w:t>
            </w:r>
            <w:r w:rsidRPr="00E0408A">
              <w:rPr>
                <w:rFonts w:ascii="Segoe UI Emoji" w:hAnsi="Segoe UI Emoji" w:cs="Segoe UI Emoji"/>
                <w:lang w:val="es-419"/>
              </w:rPr>
              <w:t>✅</w:t>
            </w:r>
            <w:r w:rsidRPr="00E0408A">
              <w:rPr>
                <w:lang w:val="es-419"/>
              </w:rPr>
              <w:t xml:space="preserve"> </w:t>
            </w:r>
            <w:r w:rsidRPr="00E0408A">
              <w:rPr>
                <w:rFonts w:eastAsia="Times New Roman"/>
                <w:lang w:val="es-PA" w:eastAsia="es-PA"/>
              </w:rPr>
              <w:t>__ El personal del proyecto involucrado en el proceso de análisis de requisitos del sistema está capacitado en los procedimientos y estándares necesarios aplicables a su área de responsabilidad para realizar correctamente el trabajo.</w:t>
            </w:r>
          </w:p>
          <w:p w14:paraId="532B3CEC" w14:textId="77777777" w:rsidR="0098607C" w:rsidRPr="00E0408A" w:rsidRDefault="0098607C" w:rsidP="003A32EB">
            <w:pPr>
              <w:rPr>
                <w:rFonts w:ascii="Times New Roman" w:eastAsia="Times New Roman" w:hAnsi="Times New Roman" w:cs="Times New Roman"/>
                <w:sz w:val="24"/>
                <w:szCs w:val="24"/>
                <w:lang w:val="es-PA" w:eastAsia="es-PA"/>
              </w:rPr>
            </w:pPr>
            <w:r w:rsidRPr="00E0408A">
              <w:rPr>
                <w:rFonts w:eastAsia="Times New Roman"/>
                <w:lang w:val="es-PA" w:eastAsia="es-PA"/>
              </w:rPr>
              <w:t>__</w:t>
            </w:r>
            <w:r w:rsidRPr="00E0408A">
              <w:rPr>
                <w:rFonts w:ascii="Segoe UI Emoji" w:hAnsi="Segoe UI Emoji" w:cs="Segoe UI Emoji"/>
                <w:lang w:val="es-419"/>
              </w:rPr>
              <w:t>✅</w:t>
            </w:r>
            <w:r w:rsidRPr="00E0408A">
              <w:rPr>
                <w:lang w:val="es-419"/>
              </w:rPr>
              <w:t xml:space="preserve"> </w:t>
            </w:r>
            <w:r w:rsidRPr="00E0408A">
              <w:rPr>
                <w:rFonts w:eastAsia="Times New Roman"/>
                <w:lang w:val="es-PA" w:eastAsia="es-PA"/>
              </w:rPr>
              <w:t>__ Los compromisos derivados de los requisitos asignados son negociados y acordados por los grupos afectados.</w:t>
            </w:r>
          </w:p>
          <w:p w14:paraId="3CCD1854" w14:textId="77777777" w:rsidR="0098607C" w:rsidRPr="00E0408A" w:rsidRDefault="0098607C" w:rsidP="003A32EB">
            <w:pPr>
              <w:rPr>
                <w:rFonts w:ascii="Times New Roman" w:eastAsia="Times New Roman" w:hAnsi="Times New Roman" w:cs="Times New Roman"/>
                <w:sz w:val="24"/>
                <w:szCs w:val="24"/>
                <w:lang w:val="es-PA" w:eastAsia="es-PA"/>
              </w:rPr>
            </w:pPr>
            <w:r w:rsidRPr="00E0408A">
              <w:rPr>
                <w:rFonts w:eastAsia="Times New Roman"/>
                <w:lang w:val="es-PA" w:eastAsia="es-PA"/>
              </w:rPr>
              <w:t>__</w:t>
            </w:r>
            <w:r w:rsidRPr="00E0408A">
              <w:rPr>
                <w:rFonts w:ascii="Segoe UI Emoji" w:hAnsi="Segoe UI Emoji" w:cs="Segoe UI Emoji"/>
                <w:lang w:val="es-419"/>
              </w:rPr>
              <w:t>✅</w:t>
            </w:r>
            <w:r w:rsidRPr="00E0408A">
              <w:rPr>
                <w:lang w:val="es-419"/>
              </w:rPr>
              <w:t xml:space="preserve"> </w:t>
            </w:r>
            <w:r w:rsidRPr="00E0408A">
              <w:rPr>
                <w:rFonts w:eastAsia="Times New Roman"/>
                <w:lang w:val="es-PA" w:eastAsia="es-PA"/>
              </w:rPr>
              <w:t>__ Los compromisos están documentados, revisados, aceptados, aprobados y comunicados.</w:t>
            </w:r>
          </w:p>
          <w:p w14:paraId="232B2C41" w14:textId="77777777" w:rsidR="0098607C" w:rsidRPr="00E0408A" w:rsidRDefault="0098607C" w:rsidP="003A32EB">
            <w:pPr>
              <w:rPr>
                <w:rFonts w:ascii="Times New Roman" w:eastAsia="Times New Roman" w:hAnsi="Times New Roman" w:cs="Times New Roman"/>
                <w:sz w:val="24"/>
                <w:szCs w:val="24"/>
                <w:lang w:val="es-PA" w:eastAsia="es-PA"/>
              </w:rPr>
            </w:pPr>
            <w:r w:rsidRPr="00E0408A">
              <w:rPr>
                <w:rFonts w:eastAsia="Times New Roman"/>
                <w:lang w:val="es-PA" w:eastAsia="es-PA"/>
              </w:rPr>
              <w:t>__</w:t>
            </w:r>
            <w:r w:rsidRPr="00E0408A">
              <w:rPr>
                <w:rFonts w:ascii="Segoe UI Emoji" w:hAnsi="Segoe UI Emoji" w:cs="Segoe UI Emoji"/>
                <w:lang w:val="es-419"/>
              </w:rPr>
              <w:t>✅</w:t>
            </w:r>
            <w:r w:rsidRPr="00E0408A">
              <w:rPr>
                <w:lang w:val="es-419"/>
              </w:rPr>
              <w:t xml:space="preserve"> </w:t>
            </w:r>
            <w:r w:rsidRPr="00E0408A">
              <w:rPr>
                <w:rFonts w:eastAsia="Times New Roman"/>
                <w:lang w:val="es-PA" w:eastAsia="es-PA"/>
              </w:rPr>
              <w:t>__ Los requisitos asignados identificados como problemáticos son revisados con el grupo responsable del análisis de requisitos del sistema y documentos, y se realizan los cambios necesarios.</w:t>
            </w:r>
          </w:p>
          <w:p w14:paraId="4A4D7601" w14:textId="77777777" w:rsidR="0098607C" w:rsidRPr="00E0408A" w:rsidRDefault="0098607C" w:rsidP="003A32EB">
            <w:pPr>
              <w:rPr>
                <w:rFonts w:ascii="Times New Roman" w:eastAsia="Times New Roman" w:hAnsi="Times New Roman" w:cs="Times New Roman"/>
                <w:sz w:val="24"/>
                <w:szCs w:val="24"/>
                <w:lang w:val="es-PA" w:eastAsia="es-PA"/>
              </w:rPr>
            </w:pPr>
            <w:r w:rsidRPr="00E0408A">
              <w:rPr>
                <w:rFonts w:eastAsia="Times New Roman"/>
                <w:lang w:val="es-PA" w:eastAsia="es-PA"/>
              </w:rPr>
              <w:t>__</w:t>
            </w:r>
            <w:r w:rsidRPr="00E0408A">
              <w:rPr>
                <w:rFonts w:ascii="Segoe UI Emoji" w:hAnsi="Segoe UI Emoji" w:cs="Segoe UI Emoji"/>
                <w:lang w:val="es-419"/>
              </w:rPr>
              <w:t>✅</w:t>
            </w:r>
            <w:r w:rsidRPr="00E0408A">
              <w:rPr>
                <w:lang w:val="es-419"/>
              </w:rPr>
              <w:t xml:space="preserve"> </w:t>
            </w:r>
            <w:r w:rsidRPr="00E0408A">
              <w:rPr>
                <w:rFonts w:eastAsia="Times New Roman"/>
                <w:lang w:val="es-PA" w:eastAsia="es-PA"/>
              </w:rPr>
              <w:t>__ Se siguen y documentan los procesos prescritos para definir, documentar y asignar requisitos.</w:t>
            </w:r>
          </w:p>
          <w:p w14:paraId="18B4EDA4" w14:textId="77777777" w:rsidR="0098607C" w:rsidRPr="00E0408A" w:rsidRDefault="0098607C" w:rsidP="003A32EB">
            <w:pPr>
              <w:rPr>
                <w:rFonts w:ascii="Times New Roman" w:eastAsia="Times New Roman" w:hAnsi="Times New Roman" w:cs="Times New Roman"/>
                <w:sz w:val="24"/>
                <w:szCs w:val="24"/>
                <w:lang w:val="es-PA" w:eastAsia="es-PA"/>
              </w:rPr>
            </w:pPr>
            <w:r w:rsidRPr="00E0408A">
              <w:rPr>
                <w:rFonts w:eastAsia="Times New Roman"/>
                <w:lang w:val="es-PA" w:eastAsia="es-PA"/>
              </w:rPr>
              <w:t>__</w:t>
            </w:r>
            <w:r w:rsidRPr="00E0408A">
              <w:rPr>
                <w:rFonts w:ascii="Segoe UI Emoji" w:hAnsi="Segoe UI Emoji" w:cs="Segoe UI Emoji"/>
                <w:lang w:val="es-419"/>
              </w:rPr>
              <w:t>✅</w:t>
            </w:r>
            <w:r w:rsidRPr="00E0408A">
              <w:rPr>
                <w:lang w:val="es-419"/>
              </w:rPr>
              <w:t xml:space="preserve"> </w:t>
            </w:r>
            <w:r w:rsidRPr="00E0408A">
              <w:rPr>
                <w:rFonts w:eastAsia="Times New Roman"/>
                <w:lang w:val="es-PA" w:eastAsia="es-PA"/>
              </w:rPr>
              <w:t>__ Los requisitos están documentados, gestionados, controlados y rastreados (preferiblemente mediante una matriz).</w:t>
            </w:r>
          </w:p>
          <w:p w14:paraId="700D67EB" w14:textId="77777777" w:rsidR="0098607C" w:rsidRPr="00E0408A" w:rsidRDefault="0098607C" w:rsidP="003A32EB">
            <w:pPr>
              <w:rPr>
                <w:rFonts w:ascii="Times New Roman" w:eastAsia="Times New Roman" w:hAnsi="Times New Roman" w:cs="Times New Roman"/>
                <w:sz w:val="24"/>
                <w:szCs w:val="24"/>
                <w:lang w:val="es-PA" w:eastAsia="es-PA"/>
              </w:rPr>
            </w:pPr>
            <w:r w:rsidRPr="00E0408A">
              <w:rPr>
                <w:rFonts w:eastAsia="Times New Roman"/>
                <w:lang w:val="es-PA" w:eastAsia="es-PA"/>
              </w:rPr>
              <w:t>__</w:t>
            </w:r>
            <w:r w:rsidRPr="00E0408A">
              <w:rPr>
                <w:rFonts w:ascii="Segoe UI Emoji" w:hAnsi="Segoe UI Emoji" w:cs="Segoe UI Emoji"/>
                <w:lang w:val="es-419"/>
              </w:rPr>
              <w:t>✅</w:t>
            </w:r>
            <w:r w:rsidRPr="00E0408A">
              <w:rPr>
                <w:lang w:val="es-419"/>
              </w:rPr>
              <w:t xml:space="preserve"> </w:t>
            </w:r>
            <w:r w:rsidRPr="00E0408A">
              <w:rPr>
                <w:rFonts w:eastAsia="Times New Roman"/>
                <w:lang w:val="es-PA" w:eastAsia="es-PA"/>
              </w:rPr>
              <w:t>__ Los siguientes documentos se someten a revisión por pares durante esta fase del desarrollo:</w:t>
            </w:r>
          </w:p>
          <w:p w14:paraId="4D589D2E" w14:textId="77777777" w:rsidR="0098607C" w:rsidRPr="00E0408A" w:rsidRDefault="0098607C" w:rsidP="003A32EB">
            <w:pPr>
              <w:rPr>
                <w:rFonts w:ascii="Times New Roman" w:eastAsia="Times New Roman" w:hAnsi="Times New Roman" w:cs="Times New Roman"/>
                <w:sz w:val="24"/>
                <w:szCs w:val="24"/>
                <w:lang w:val="es-PA" w:eastAsia="es-PA"/>
              </w:rPr>
            </w:pPr>
            <w:r w:rsidRPr="00E0408A">
              <w:rPr>
                <w:rFonts w:eastAsia="Times New Roman"/>
                <w:lang w:val="es-PA" w:eastAsia="es-PA"/>
              </w:rPr>
              <w:t>__</w:t>
            </w:r>
            <w:r w:rsidRPr="00E0408A">
              <w:rPr>
                <w:rFonts w:ascii="Segoe UI Emoji" w:hAnsi="Segoe UI Emoji" w:cs="Segoe UI Emoji"/>
                <w:lang w:val="es-419"/>
              </w:rPr>
              <w:t>✅</w:t>
            </w:r>
            <w:r w:rsidRPr="00E0408A">
              <w:rPr>
                <w:lang w:val="es-419"/>
              </w:rPr>
              <w:t xml:space="preserve"> </w:t>
            </w:r>
            <w:r w:rsidRPr="00E0408A">
              <w:rPr>
                <w:rFonts w:eastAsia="Times New Roman"/>
                <w:lang w:val="es-PA" w:eastAsia="es-PA"/>
              </w:rPr>
              <w:t>__ Documento de Diseño de Software</w:t>
            </w:r>
          </w:p>
          <w:p w14:paraId="5B92BC76" w14:textId="77777777" w:rsidR="0098607C" w:rsidRPr="00E0408A" w:rsidRDefault="0098607C" w:rsidP="003A32EB">
            <w:pPr>
              <w:rPr>
                <w:rFonts w:ascii="Times New Roman" w:eastAsia="Times New Roman" w:hAnsi="Times New Roman" w:cs="Times New Roman"/>
                <w:sz w:val="24"/>
                <w:szCs w:val="24"/>
                <w:lang w:val="es-PA" w:eastAsia="es-PA"/>
              </w:rPr>
            </w:pPr>
            <w:r w:rsidRPr="00E0408A">
              <w:rPr>
                <w:rFonts w:eastAsia="Times New Roman"/>
                <w:lang w:val="es-PA" w:eastAsia="es-PA"/>
              </w:rPr>
              <w:t>__</w:t>
            </w:r>
            <w:r w:rsidRPr="00E0408A">
              <w:rPr>
                <w:rFonts w:ascii="Segoe UI Emoji" w:hAnsi="Segoe UI Emoji" w:cs="Segoe UI Emoji"/>
                <w:lang w:val="es-419"/>
              </w:rPr>
              <w:t>✅</w:t>
            </w:r>
            <w:r w:rsidRPr="00E0408A">
              <w:rPr>
                <w:lang w:val="es-419"/>
              </w:rPr>
              <w:t xml:space="preserve"> </w:t>
            </w:r>
            <w:r w:rsidRPr="00E0408A">
              <w:rPr>
                <w:rFonts w:eastAsia="Times New Roman"/>
                <w:lang w:val="es-PA" w:eastAsia="es-PA"/>
              </w:rPr>
              <w:t>__ Documento de Diseño de Interfaces</w:t>
            </w:r>
          </w:p>
          <w:p w14:paraId="2754D109" w14:textId="77777777" w:rsidR="0098607C" w:rsidRPr="00E0408A" w:rsidRDefault="0098607C" w:rsidP="003A32EB">
            <w:pPr>
              <w:rPr>
                <w:rFonts w:ascii="Times New Roman" w:eastAsia="Times New Roman" w:hAnsi="Times New Roman" w:cs="Times New Roman"/>
                <w:sz w:val="24"/>
                <w:szCs w:val="24"/>
                <w:lang w:val="es-PA" w:eastAsia="es-PA"/>
              </w:rPr>
            </w:pPr>
            <w:r w:rsidRPr="00E0408A">
              <w:rPr>
                <w:rFonts w:eastAsia="Times New Roman"/>
                <w:lang w:val="es-PA" w:eastAsia="es-PA"/>
              </w:rPr>
              <w:t>__</w:t>
            </w:r>
            <w:r w:rsidRPr="00E0408A">
              <w:rPr>
                <w:rFonts w:ascii="Segoe UI Emoji" w:hAnsi="Segoe UI Emoji" w:cs="Segoe UI Emoji"/>
                <w:lang w:val="es-419"/>
              </w:rPr>
              <w:t>✅</w:t>
            </w:r>
            <w:r w:rsidRPr="00E0408A">
              <w:rPr>
                <w:lang w:val="es-419"/>
              </w:rPr>
              <w:t xml:space="preserve"> </w:t>
            </w:r>
            <w:r w:rsidRPr="00E0408A">
              <w:rPr>
                <w:rFonts w:eastAsia="Times New Roman"/>
                <w:lang w:val="es-PA" w:eastAsia="es-PA"/>
              </w:rPr>
              <w:t>__ Manual de Programadores de Software</w:t>
            </w:r>
          </w:p>
        </w:tc>
      </w:tr>
      <w:tr w:rsidR="0098607C" w:rsidRPr="007934AC" w14:paraId="673A4185" w14:textId="77777777" w:rsidTr="003A32EB">
        <w:trPr>
          <w:trHeight w:val="134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09EB57" w14:textId="77777777" w:rsidR="0098607C" w:rsidRPr="00E0408A" w:rsidRDefault="0098607C" w:rsidP="003A32EB">
            <w:pPr>
              <w:rPr>
                <w:rFonts w:ascii="Times New Roman" w:eastAsia="Times New Roman" w:hAnsi="Times New Roman" w:cs="Times New Roman"/>
                <w:b/>
                <w:sz w:val="24"/>
                <w:szCs w:val="24"/>
                <w:lang w:val="es-PA" w:eastAsia="es-PA"/>
              </w:rPr>
            </w:pPr>
            <w:r w:rsidRPr="00E0408A">
              <w:rPr>
                <w:rFonts w:eastAsia="Times New Roman"/>
                <w:b/>
                <w:bCs/>
                <w:lang w:val="es-PA" w:eastAsia="es-PA"/>
              </w:rPr>
              <w:t>Evidencias:</w:t>
            </w:r>
          </w:p>
          <w:p w14:paraId="0C967134" w14:textId="77777777" w:rsidR="0098607C" w:rsidRDefault="0098607C" w:rsidP="003A32EB">
            <w:pPr>
              <w:textAlignment w:val="baseline"/>
              <w:rPr>
                <w:rFonts w:eastAsia="Times New Roman"/>
                <w:bCs/>
                <w:lang w:val="es-PA" w:eastAsia="es-PA"/>
              </w:rPr>
            </w:pPr>
            <w:r w:rsidRPr="00E0408A">
              <w:rPr>
                <w:rFonts w:eastAsia="Times New Roman"/>
                <w:bCs/>
                <w:lang w:val="es-PA" w:eastAsia="es-PA"/>
              </w:rPr>
              <w:t>Documento de Diseño de Software (DDS) y Matriz de Trazabilidad alojados en Google Drive con enlace re</w:t>
            </w:r>
            <w:r>
              <w:rPr>
                <w:rFonts w:eastAsia="Times New Roman"/>
                <w:bCs/>
                <w:lang w:val="es-PA" w:eastAsia="es-PA"/>
              </w:rPr>
              <w:t>ferenciado en tarjetas Trello.</w:t>
            </w:r>
          </w:p>
          <w:p w14:paraId="02819077" w14:textId="77777777" w:rsidR="0098607C" w:rsidRPr="00E0408A" w:rsidRDefault="0098607C" w:rsidP="003A32EB">
            <w:pPr>
              <w:textAlignment w:val="baseline"/>
              <w:rPr>
                <w:rFonts w:eastAsia="Times New Roman"/>
                <w:bCs/>
                <w:lang w:val="es-PA" w:eastAsia="es-PA"/>
              </w:rPr>
            </w:pPr>
          </w:p>
          <w:p w14:paraId="3F8FDE07" w14:textId="77777777" w:rsidR="0098607C" w:rsidRDefault="0098607C" w:rsidP="003A32EB">
            <w:pPr>
              <w:textAlignment w:val="baseline"/>
              <w:rPr>
                <w:rFonts w:eastAsia="Times New Roman"/>
                <w:bCs/>
                <w:lang w:val="es-PA" w:eastAsia="es-PA"/>
              </w:rPr>
            </w:pPr>
            <w:r w:rsidRPr="00E0408A">
              <w:rPr>
                <w:rFonts w:eastAsia="Times New Roman"/>
                <w:bCs/>
                <w:lang w:val="es-PA" w:eastAsia="es-PA"/>
              </w:rPr>
              <w:t>Versionado del DDS con control</w:t>
            </w:r>
            <w:r>
              <w:rPr>
                <w:rFonts w:eastAsia="Times New Roman"/>
                <w:bCs/>
                <w:lang w:val="es-PA" w:eastAsia="es-PA"/>
              </w:rPr>
              <w:t xml:space="preserve"> de cambios por fecha y autor.</w:t>
            </w:r>
          </w:p>
          <w:p w14:paraId="0D458040" w14:textId="77777777" w:rsidR="0098607C" w:rsidRPr="00E0408A" w:rsidRDefault="0098607C" w:rsidP="003A32EB">
            <w:pPr>
              <w:textAlignment w:val="baseline"/>
              <w:rPr>
                <w:rFonts w:eastAsia="Times New Roman"/>
                <w:bCs/>
                <w:lang w:val="es-PA" w:eastAsia="es-PA"/>
              </w:rPr>
            </w:pPr>
          </w:p>
          <w:p w14:paraId="3E55C93A" w14:textId="77777777" w:rsidR="0098607C" w:rsidRDefault="0098607C" w:rsidP="003A32EB">
            <w:pPr>
              <w:textAlignment w:val="baseline"/>
              <w:rPr>
                <w:rFonts w:eastAsia="Times New Roman"/>
                <w:bCs/>
                <w:lang w:val="es-PA" w:eastAsia="es-PA"/>
              </w:rPr>
            </w:pPr>
            <w:r w:rsidRPr="00E0408A">
              <w:rPr>
                <w:rFonts w:eastAsia="Times New Roman"/>
                <w:bCs/>
                <w:lang w:val="es-PA" w:eastAsia="es-PA"/>
              </w:rPr>
              <w:t xml:space="preserve">Revisiones por pares con comentarios de mejora, </w:t>
            </w:r>
            <w:proofErr w:type="spellStart"/>
            <w:r w:rsidRPr="00E0408A">
              <w:rPr>
                <w:rFonts w:eastAsia="Times New Roman"/>
                <w:bCs/>
                <w:lang w:val="es-PA" w:eastAsia="es-PA"/>
              </w:rPr>
              <w:t>checklist</w:t>
            </w:r>
            <w:proofErr w:type="spellEnd"/>
            <w:r w:rsidRPr="00E0408A">
              <w:rPr>
                <w:rFonts w:eastAsia="Times New Roman"/>
                <w:bCs/>
                <w:lang w:val="es-PA" w:eastAsia="es-PA"/>
              </w:rPr>
              <w:t xml:space="preserve"> completada</w:t>
            </w:r>
            <w:r>
              <w:rPr>
                <w:rFonts w:eastAsia="Times New Roman"/>
                <w:bCs/>
                <w:lang w:val="es-PA" w:eastAsia="es-PA"/>
              </w:rPr>
              <w:t>s en Trello.</w:t>
            </w:r>
          </w:p>
          <w:p w14:paraId="7C1595D3" w14:textId="77777777" w:rsidR="0098607C" w:rsidRPr="00E0408A" w:rsidRDefault="0098607C" w:rsidP="003A32EB">
            <w:pPr>
              <w:textAlignment w:val="baseline"/>
              <w:rPr>
                <w:rFonts w:eastAsia="Times New Roman"/>
                <w:bCs/>
                <w:lang w:val="es-PA" w:eastAsia="es-PA"/>
              </w:rPr>
            </w:pPr>
          </w:p>
          <w:p w14:paraId="6321C519" w14:textId="77777777" w:rsidR="0098607C" w:rsidRDefault="0098607C" w:rsidP="003A32EB">
            <w:pPr>
              <w:textAlignment w:val="baseline"/>
              <w:rPr>
                <w:rFonts w:eastAsia="Times New Roman"/>
                <w:bCs/>
                <w:lang w:val="es-PA" w:eastAsia="es-PA"/>
              </w:rPr>
            </w:pPr>
            <w:r w:rsidRPr="00E0408A">
              <w:rPr>
                <w:rFonts w:eastAsia="Times New Roman"/>
                <w:bCs/>
                <w:lang w:val="es-PA" w:eastAsia="es-PA"/>
              </w:rPr>
              <w:t>Interfaces y manuales técnicos en documentos compartidos y revisados colaborativamente.</w:t>
            </w:r>
          </w:p>
          <w:p w14:paraId="21933D41" w14:textId="77777777" w:rsidR="0098607C" w:rsidRDefault="0098607C" w:rsidP="003A32EB">
            <w:pPr>
              <w:textAlignment w:val="baseline"/>
              <w:rPr>
                <w:rFonts w:eastAsia="Times New Roman"/>
                <w:bCs/>
                <w:lang w:val="es-PA" w:eastAsia="es-PA"/>
              </w:rPr>
            </w:pPr>
          </w:p>
          <w:p w14:paraId="28A1B30B" w14:textId="77777777" w:rsidR="0098607C" w:rsidRPr="00E0408A" w:rsidRDefault="0098607C" w:rsidP="003A32EB">
            <w:pPr>
              <w:textAlignment w:val="baseline"/>
              <w:rPr>
                <w:rFonts w:eastAsia="Times New Roman"/>
                <w:bCs/>
                <w:lang w:val="es-PA" w:eastAsia="es-PA"/>
              </w:rPr>
            </w:pPr>
            <w:r w:rsidRPr="00E0408A">
              <w:rPr>
                <w:rFonts w:eastAsia="Times New Roman"/>
                <w:bCs/>
                <w:lang w:val="es-PA" w:eastAsia="es-PA"/>
              </w:rPr>
              <w:t>Estas herramientas facilitaron la colaboración entre los miembros del equipo en tiempo real.</w:t>
            </w:r>
          </w:p>
          <w:p w14:paraId="5E5E6AF6" w14:textId="77777777" w:rsidR="0098607C" w:rsidRPr="00E0408A" w:rsidRDefault="0098607C" w:rsidP="003A32EB">
            <w:pPr>
              <w:rPr>
                <w:rFonts w:eastAsia="Times New Roman"/>
                <w:b/>
                <w:bCs/>
                <w:lang w:val="es-PA" w:eastAsia="es-PA"/>
              </w:rPr>
            </w:pPr>
          </w:p>
        </w:tc>
      </w:tr>
    </w:tbl>
    <w:p w14:paraId="40F08992" w14:textId="77777777" w:rsidR="0098607C" w:rsidRPr="00E0408A" w:rsidRDefault="0098607C" w:rsidP="0098607C">
      <w:pPr>
        <w:rPr>
          <w:lang w:val="es-ES"/>
        </w:rPr>
      </w:pPr>
    </w:p>
    <w:p w14:paraId="66DA8259" w14:textId="77777777" w:rsidR="0098607C" w:rsidRPr="00711B55" w:rsidRDefault="0098607C" w:rsidP="0098607C">
      <w:pPr>
        <w:rPr>
          <w:lang w:val="es-ES"/>
        </w:rPr>
      </w:pPr>
    </w:p>
    <w:p w14:paraId="6CBEB7EC" w14:textId="3DE2A608" w:rsidR="0098607C" w:rsidRPr="00A02018" w:rsidRDefault="0098607C" w:rsidP="00A02018">
      <w:pPr>
        <w:pStyle w:val="Ttulo2"/>
        <w:numPr>
          <w:ilvl w:val="1"/>
          <w:numId w:val="46"/>
        </w:numPr>
        <w:rPr>
          <w:lang w:val="es-ES"/>
        </w:rPr>
      </w:pPr>
      <w:bookmarkStart w:id="20" w:name="_Toc204719612"/>
      <w:r w:rsidRPr="004E5D0E">
        <w:rPr>
          <w:lang w:val="es-ES"/>
        </w:rPr>
        <w:t xml:space="preserve">– Tarea: </w:t>
      </w:r>
      <w:r w:rsidRPr="00711B55">
        <w:rPr>
          <w:lang w:val="es-ES"/>
        </w:rPr>
        <w:t>Evaluación del Proceso de Implementación</w:t>
      </w:r>
      <w:bookmarkEnd w:id="20"/>
    </w:p>
    <w:p w14:paraId="6BA2D9AF" w14:textId="77777777" w:rsidR="0098607C" w:rsidRPr="00A02018" w:rsidRDefault="0098607C" w:rsidP="00A02018">
      <w:pPr>
        <w:jc w:val="both"/>
        <w:rPr>
          <w:lang w:val="es-ES"/>
        </w:rPr>
      </w:pPr>
      <w:r w:rsidRPr="00A02018">
        <w:rPr>
          <w:lang w:val="es-ES"/>
        </w:rPr>
        <w:t>La evaluación del proceso de implementación para el proyecto actual se centrará en verificar que el código desarrollado cumpla con el diseño aprobado, que exista trazabilidad entre los requisitos, el código y las pruebas, y que se hayan ejecutado y documentado correctamente las pruebas unitarias. Se revisará también que los hallazgos encontrados durante la implementación hayan sido registrados y solucionados.</w:t>
      </w:r>
    </w:p>
    <w:p w14:paraId="6185FFA4" w14:textId="77777777" w:rsidR="0098607C" w:rsidRPr="00A02018" w:rsidRDefault="0098607C" w:rsidP="00A02018">
      <w:pPr>
        <w:jc w:val="both"/>
        <w:rPr>
          <w:lang w:val="es-ES"/>
        </w:rPr>
      </w:pPr>
    </w:p>
    <w:p w14:paraId="6CAD1429" w14:textId="77777777" w:rsidR="0098607C" w:rsidRPr="00A02018" w:rsidRDefault="0098607C" w:rsidP="00A02018">
      <w:pPr>
        <w:jc w:val="both"/>
        <w:rPr>
          <w:lang w:val="es-ES"/>
        </w:rPr>
      </w:pPr>
      <w:r w:rsidRPr="00A02018">
        <w:rPr>
          <w:lang w:val="es-ES"/>
        </w:rPr>
        <w:t>Para esta tarea, se utilizarán documentos clave del proyecto que deben ser validados mediante listas de verificación específicas. Estos documentos permiten asegurar que cada componente implementado cumple con lo que se definió en etapas anteriores.</w:t>
      </w:r>
    </w:p>
    <w:p w14:paraId="46EB6414" w14:textId="77777777" w:rsidR="0098607C" w:rsidRPr="00700B4F" w:rsidRDefault="0098607C" w:rsidP="0098607C">
      <w:pPr>
        <w:rPr>
          <w:sz w:val="24"/>
          <w:szCs w:val="24"/>
          <w:lang w:val="es-ES"/>
        </w:rPr>
      </w:pPr>
    </w:p>
    <w:p w14:paraId="4F6B1E6B" w14:textId="77777777" w:rsidR="0098607C" w:rsidRPr="00700B4F" w:rsidRDefault="0098607C" w:rsidP="0098607C">
      <w:pPr>
        <w:rPr>
          <w:sz w:val="24"/>
          <w:szCs w:val="24"/>
          <w:lang w:val="es-ES"/>
        </w:rPr>
      </w:pPr>
    </w:p>
    <w:p w14:paraId="5B7ACFD4" w14:textId="77777777" w:rsidR="0098607C" w:rsidRPr="00141EC5" w:rsidRDefault="0098607C" w:rsidP="0098607C">
      <w:pPr>
        <w:rPr>
          <w:b/>
          <w:lang w:val="es-ES"/>
        </w:rPr>
      </w:pPr>
      <w:r w:rsidRPr="00141EC5">
        <w:rPr>
          <w:b/>
          <w:lang w:val="es-ES"/>
        </w:rPr>
        <w:t>Tabla 6 Formulario de Herramientas utilizadas para la evaluación de implementación</w:t>
      </w:r>
    </w:p>
    <w:p w14:paraId="0955CD64" w14:textId="77777777" w:rsidR="0098607C" w:rsidRPr="00700B4F" w:rsidRDefault="0098607C" w:rsidP="0098607C">
      <w:pPr>
        <w:rPr>
          <w:b/>
          <w:color w:val="808080"/>
          <w:lang w:val="es-ES"/>
        </w:rPr>
      </w:pPr>
    </w:p>
    <w:tbl>
      <w:tblPr>
        <w:tblStyle w:val="Tablaconcuadrcula"/>
        <w:tblW w:w="0" w:type="auto"/>
        <w:tblLook w:val="04A0" w:firstRow="1" w:lastRow="0" w:firstColumn="1" w:lastColumn="0" w:noHBand="0" w:noVBand="1"/>
      </w:tblPr>
      <w:tblGrid>
        <w:gridCol w:w="2880"/>
        <w:gridCol w:w="2880"/>
        <w:gridCol w:w="2880"/>
      </w:tblGrid>
      <w:tr w:rsidR="0098607C" w:rsidRPr="007934AC" w14:paraId="3914419C" w14:textId="77777777" w:rsidTr="005F1AB1">
        <w:trPr>
          <w:trHeight w:val="521"/>
        </w:trPr>
        <w:tc>
          <w:tcPr>
            <w:tcW w:w="8640" w:type="dxa"/>
            <w:gridSpan w:val="3"/>
            <w:shd w:val="clear" w:color="auto" w:fill="DDDECE"/>
          </w:tcPr>
          <w:p w14:paraId="3BB51A6B" w14:textId="77777777" w:rsidR="0098607C" w:rsidRPr="00700B4F" w:rsidRDefault="0098607C" w:rsidP="003A32EB">
            <w:pPr>
              <w:pStyle w:val="Ttulo2"/>
              <w:rPr>
                <w:noProof/>
                <w:sz w:val="24"/>
                <w:szCs w:val="24"/>
                <w:lang w:val="es-419"/>
              </w:rPr>
            </w:pPr>
            <w:bookmarkStart w:id="21" w:name="_Toc204719613"/>
            <w:r w:rsidRPr="00700B4F">
              <w:rPr>
                <w:noProof/>
                <w:sz w:val="24"/>
                <w:szCs w:val="24"/>
                <w:lang w:val="es-419"/>
              </w:rPr>
              <w:t>Herramientas utilizadas para la evaluación de implementación</w:t>
            </w:r>
            <w:bookmarkEnd w:id="21"/>
          </w:p>
          <w:p w14:paraId="2DC35157" w14:textId="77777777" w:rsidR="0098607C" w:rsidRPr="00700B4F" w:rsidRDefault="0098607C" w:rsidP="003A32EB">
            <w:pPr>
              <w:rPr>
                <w:noProof/>
                <w:lang w:val="es-419"/>
              </w:rPr>
            </w:pPr>
          </w:p>
        </w:tc>
      </w:tr>
      <w:tr w:rsidR="0098607C" w:rsidRPr="00700B4F" w14:paraId="3D2146B5" w14:textId="77777777" w:rsidTr="003A32EB">
        <w:trPr>
          <w:trHeight w:val="691"/>
        </w:trPr>
        <w:tc>
          <w:tcPr>
            <w:tcW w:w="2880" w:type="dxa"/>
          </w:tcPr>
          <w:p w14:paraId="5925D0B1" w14:textId="77777777" w:rsidR="0098607C" w:rsidRPr="00700B4F" w:rsidRDefault="0098607C" w:rsidP="003A32EB">
            <w:pPr>
              <w:rPr>
                <w:noProof/>
                <w:lang w:val="es-419"/>
              </w:rPr>
            </w:pPr>
            <w:r w:rsidRPr="00700B4F">
              <w:rPr>
                <w:noProof/>
                <w:lang w:val="es-419"/>
              </w:rPr>
              <w:t>Tipo de Herramienta</w:t>
            </w:r>
          </w:p>
        </w:tc>
        <w:tc>
          <w:tcPr>
            <w:tcW w:w="2880" w:type="dxa"/>
          </w:tcPr>
          <w:p w14:paraId="1AC3FA08" w14:textId="77777777" w:rsidR="0098607C" w:rsidRPr="00700B4F" w:rsidRDefault="0098607C" w:rsidP="003A32EB">
            <w:pPr>
              <w:rPr>
                <w:noProof/>
                <w:lang w:val="es-419"/>
              </w:rPr>
            </w:pPr>
            <w:r w:rsidRPr="00700B4F">
              <w:rPr>
                <w:noProof/>
                <w:lang w:val="es-419"/>
              </w:rPr>
              <w:t>Herramientas Seleccionadas</w:t>
            </w:r>
          </w:p>
        </w:tc>
        <w:tc>
          <w:tcPr>
            <w:tcW w:w="2880" w:type="dxa"/>
          </w:tcPr>
          <w:p w14:paraId="6B5BD5AD" w14:textId="77777777" w:rsidR="0098607C" w:rsidRPr="00700B4F" w:rsidRDefault="0098607C" w:rsidP="003A32EB">
            <w:pPr>
              <w:rPr>
                <w:noProof/>
                <w:lang w:val="es-419"/>
              </w:rPr>
            </w:pPr>
            <w:r w:rsidRPr="00700B4F">
              <w:rPr>
                <w:noProof/>
                <w:lang w:val="es-419"/>
              </w:rPr>
              <w:t>Uso dentro del Proyecto</w:t>
            </w:r>
          </w:p>
        </w:tc>
      </w:tr>
      <w:tr w:rsidR="0098607C" w:rsidRPr="007934AC" w14:paraId="68C6205A" w14:textId="77777777" w:rsidTr="003A32EB">
        <w:trPr>
          <w:trHeight w:val="783"/>
        </w:trPr>
        <w:tc>
          <w:tcPr>
            <w:tcW w:w="2880" w:type="dxa"/>
          </w:tcPr>
          <w:p w14:paraId="40A26725" w14:textId="77777777" w:rsidR="0098607C" w:rsidRPr="00700B4F" w:rsidRDefault="0098607C" w:rsidP="003A32EB">
            <w:pPr>
              <w:rPr>
                <w:noProof/>
                <w:lang w:val="es-419"/>
              </w:rPr>
            </w:pPr>
            <w:r w:rsidRPr="00700B4F">
              <w:rPr>
                <w:noProof/>
                <w:lang w:val="es-419"/>
              </w:rPr>
              <w:t>Trazabilidad de Requisitos</w:t>
            </w:r>
          </w:p>
        </w:tc>
        <w:tc>
          <w:tcPr>
            <w:tcW w:w="2880" w:type="dxa"/>
          </w:tcPr>
          <w:p w14:paraId="315BC4AB" w14:textId="77777777" w:rsidR="0098607C" w:rsidRPr="00700B4F" w:rsidRDefault="0098607C" w:rsidP="003A32EB">
            <w:pPr>
              <w:rPr>
                <w:noProof/>
                <w:lang w:val="es-419"/>
              </w:rPr>
            </w:pPr>
            <w:r w:rsidRPr="00700B4F">
              <w:rPr>
                <w:noProof/>
                <w:lang w:val="es-419"/>
              </w:rPr>
              <w:t>Trello, Jira</w:t>
            </w:r>
          </w:p>
        </w:tc>
        <w:tc>
          <w:tcPr>
            <w:tcW w:w="2880" w:type="dxa"/>
          </w:tcPr>
          <w:p w14:paraId="28949FE0" w14:textId="77777777" w:rsidR="0098607C" w:rsidRPr="00700B4F" w:rsidRDefault="0098607C" w:rsidP="003A32EB">
            <w:pPr>
              <w:rPr>
                <w:noProof/>
                <w:lang w:val="es-419"/>
              </w:rPr>
            </w:pPr>
            <w:r w:rsidRPr="00700B4F">
              <w:rPr>
                <w:noProof/>
                <w:lang w:val="es-419"/>
              </w:rPr>
              <w:t>Seguimiento de cumplimiento funcional y visualización de dependencias.</w:t>
            </w:r>
          </w:p>
        </w:tc>
      </w:tr>
      <w:tr w:rsidR="0098607C" w:rsidRPr="007934AC" w14:paraId="26DC8756" w14:textId="77777777" w:rsidTr="003A32EB">
        <w:trPr>
          <w:trHeight w:val="984"/>
        </w:trPr>
        <w:tc>
          <w:tcPr>
            <w:tcW w:w="2880" w:type="dxa"/>
          </w:tcPr>
          <w:p w14:paraId="13D3FD95" w14:textId="77777777" w:rsidR="0098607C" w:rsidRPr="00700B4F" w:rsidRDefault="0098607C" w:rsidP="003A32EB">
            <w:pPr>
              <w:rPr>
                <w:noProof/>
                <w:lang w:val="es-419"/>
              </w:rPr>
            </w:pPr>
            <w:r w:rsidRPr="00700B4F">
              <w:rPr>
                <w:noProof/>
                <w:lang w:val="es-419"/>
              </w:rPr>
              <w:t>Gestión de Cambios</w:t>
            </w:r>
          </w:p>
        </w:tc>
        <w:tc>
          <w:tcPr>
            <w:tcW w:w="2880" w:type="dxa"/>
          </w:tcPr>
          <w:p w14:paraId="46B3EB49" w14:textId="77777777" w:rsidR="0098607C" w:rsidRPr="00700B4F" w:rsidRDefault="0098607C" w:rsidP="003A32EB">
            <w:pPr>
              <w:rPr>
                <w:noProof/>
                <w:lang w:val="es-419"/>
              </w:rPr>
            </w:pPr>
            <w:r w:rsidRPr="00700B4F">
              <w:rPr>
                <w:noProof/>
                <w:lang w:val="es-419"/>
              </w:rPr>
              <w:t>Jira, PowerAutomate</w:t>
            </w:r>
          </w:p>
        </w:tc>
        <w:tc>
          <w:tcPr>
            <w:tcW w:w="2880" w:type="dxa"/>
          </w:tcPr>
          <w:p w14:paraId="7F562529" w14:textId="77777777" w:rsidR="0098607C" w:rsidRPr="00700B4F" w:rsidRDefault="0098607C" w:rsidP="003A32EB">
            <w:pPr>
              <w:rPr>
                <w:noProof/>
                <w:lang w:val="es-419"/>
              </w:rPr>
            </w:pPr>
            <w:r w:rsidRPr="00700B4F">
              <w:rPr>
                <w:noProof/>
                <w:lang w:val="es-419"/>
              </w:rPr>
              <w:t>Seguimiento de tareas, acciones correctivas y automatización de flujos.</w:t>
            </w:r>
          </w:p>
        </w:tc>
      </w:tr>
      <w:tr w:rsidR="0098607C" w:rsidRPr="007934AC" w14:paraId="2F478C90" w14:textId="77777777" w:rsidTr="003A32EB">
        <w:trPr>
          <w:trHeight w:val="641"/>
        </w:trPr>
        <w:tc>
          <w:tcPr>
            <w:tcW w:w="2880" w:type="dxa"/>
          </w:tcPr>
          <w:p w14:paraId="7540C861" w14:textId="77777777" w:rsidR="0098607C" w:rsidRPr="00700B4F" w:rsidRDefault="0098607C" w:rsidP="003A32EB">
            <w:pPr>
              <w:rPr>
                <w:noProof/>
                <w:lang w:val="es-419"/>
              </w:rPr>
            </w:pPr>
            <w:r w:rsidRPr="00700B4F">
              <w:rPr>
                <w:noProof/>
                <w:lang w:val="es-419"/>
              </w:rPr>
              <w:t>Control de Código Fuente</w:t>
            </w:r>
          </w:p>
        </w:tc>
        <w:tc>
          <w:tcPr>
            <w:tcW w:w="2880" w:type="dxa"/>
          </w:tcPr>
          <w:p w14:paraId="51541EC8" w14:textId="77777777" w:rsidR="0098607C" w:rsidRPr="00700B4F" w:rsidRDefault="0098607C" w:rsidP="003A32EB">
            <w:pPr>
              <w:rPr>
                <w:noProof/>
                <w:lang w:val="es-419"/>
              </w:rPr>
            </w:pPr>
            <w:r w:rsidRPr="00700B4F">
              <w:rPr>
                <w:noProof/>
                <w:lang w:val="es-419"/>
              </w:rPr>
              <w:t>GitHub</w:t>
            </w:r>
          </w:p>
        </w:tc>
        <w:tc>
          <w:tcPr>
            <w:tcW w:w="2880" w:type="dxa"/>
          </w:tcPr>
          <w:p w14:paraId="232DCE14" w14:textId="77777777" w:rsidR="0098607C" w:rsidRPr="00700B4F" w:rsidRDefault="0098607C" w:rsidP="003A32EB">
            <w:pPr>
              <w:rPr>
                <w:noProof/>
                <w:lang w:val="es-419"/>
              </w:rPr>
            </w:pPr>
            <w:r w:rsidRPr="00700B4F">
              <w:rPr>
                <w:noProof/>
                <w:lang w:val="es-419"/>
              </w:rPr>
              <w:t>Revisión de commits, historial de cambios y control de versiones.</w:t>
            </w:r>
          </w:p>
        </w:tc>
      </w:tr>
      <w:tr w:rsidR="0098607C" w:rsidRPr="007934AC" w14:paraId="1A8A4BB6" w14:textId="77777777" w:rsidTr="003A32EB">
        <w:trPr>
          <w:trHeight w:val="985"/>
        </w:trPr>
        <w:tc>
          <w:tcPr>
            <w:tcW w:w="2880" w:type="dxa"/>
          </w:tcPr>
          <w:p w14:paraId="66E84C19" w14:textId="77777777" w:rsidR="0098607C" w:rsidRPr="00700B4F" w:rsidRDefault="0098607C" w:rsidP="003A32EB">
            <w:pPr>
              <w:rPr>
                <w:noProof/>
                <w:lang w:val="es-419"/>
              </w:rPr>
            </w:pPr>
            <w:r w:rsidRPr="00700B4F">
              <w:rPr>
                <w:noProof/>
                <w:lang w:val="es-419"/>
              </w:rPr>
              <w:t>Pruebas Unitarias</w:t>
            </w:r>
          </w:p>
        </w:tc>
        <w:tc>
          <w:tcPr>
            <w:tcW w:w="2880" w:type="dxa"/>
          </w:tcPr>
          <w:p w14:paraId="78BC4879" w14:textId="77777777" w:rsidR="0098607C" w:rsidRPr="00700B4F" w:rsidRDefault="0098607C" w:rsidP="003A32EB">
            <w:pPr>
              <w:rPr>
                <w:noProof/>
                <w:lang w:val="es-419"/>
              </w:rPr>
            </w:pPr>
            <w:r w:rsidRPr="00700B4F">
              <w:rPr>
                <w:noProof/>
                <w:lang w:val="es-419"/>
              </w:rPr>
              <w:t>Junit</w:t>
            </w:r>
          </w:p>
        </w:tc>
        <w:tc>
          <w:tcPr>
            <w:tcW w:w="2880" w:type="dxa"/>
          </w:tcPr>
          <w:p w14:paraId="6A3551A6" w14:textId="77777777" w:rsidR="0098607C" w:rsidRPr="00700B4F" w:rsidRDefault="0098607C" w:rsidP="003A32EB">
            <w:pPr>
              <w:rPr>
                <w:noProof/>
                <w:lang w:val="es-419"/>
              </w:rPr>
            </w:pPr>
            <w:r w:rsidRPr="00700B4F">
              <w:rPr>
                <w:noProof/>
                <w:lang w:val="es-419"/>
              </w:rPr>
              <w:t>Ejecución de pruebas automatizadas por módulo.</w:t>
            </w:r>
          </w:p>
        </w:tc>
      </w:tr>
      <w:tr w:rsidR="0098607C" w:rsidRPr="007934AC" w14:paraId="7298B2F9" w14:textId="77777777" w:rsidTr="003A32EB">
        <w:trPr>
          <w:trHeight w:val="606"/>
        </w:trPr>
        <w:tc>
          <w:tcPr>
            <w:tcW w:w="2880" w:type="dxa"/>
          </w:tcPr>
          <w:p w14:paraId="46874901" w14:textId="77777777" w:rsidR="0098607C" w:rsidRPr="00700B4F" w:rsidRDefault="0098607C" w:rsidP="003A32EB">
            <w:pPr>
              <w:rPr>
                <w:noProof/>
                <w:lang w:val="es-419"/>
              </w:rPr>
            </w:pPr>
            <w:r w:rsidRPr="00700B4F">
              <w:rPr>
                <w:noProof/>
                <w:lang w:val="es-419"/>
              </w:rPr>
              <w:t>Bitácora de Revisiones</w:t>
            </w:r>
          </w:p>
        </w:tc>
        <w:tc>
          <w:tcPr>
            <w:tcW w:w="2880" w:type="dxa"/>
          </w:tcPr>
          <w:p w14:paraId="4F087491" w14:textId="77777777" w:rsidR="0098607C" w:rsidRPr="00700B4F" w:rsidRDefault="0098607C" w:rsidP="003A32EB">
            <w:pPr>
              <w:rPr>
                <w:noProof/>
                <w:lang w:val="es-419"/>
              </w:rPr>
            </w:pPr>
            <w:r w:rsidRPr="00700B4F">
              <w:rPr>
                <w:noProof/>
                <w:lang w:val="es-419"/>
              </w:rPr>
              <w:t>Google Drive / Git Logs</w:t>
            </w:r>
          </w:p>
        </w:tc>
        <w:tc>
          <w:tcPr>
            <w:tcW w:w="2880" w:type="dxa"/>
          </w:tcPr>
          <w:p w14:paraId="126CCA47" w14:textId="77777777" w:rsidR="0098607C" w:rsidRPr="00700B4F" w:rsidRDefault="0098607C" w:rsidP="003A32EB">
            <w:pPr>
              <w:rPr>
                <w:noProof/>
                <w:lang w:val="es-419"/>
              </w:rPr>
            </w:pPr>
            <w:r w:rsidRPr="00700B4F">
              <w:rPr>
                <w:noProof/>
                <w:lang w:val="es-419"/>
              </w:rPr>
              <w:t>Registro de revisiones entre pares y observaciones.</w:t>
            </w:r>
          </w:p>
        </w:tc>
      </w:tr>
    </w:tbl>
    <w:p w14:paraId="6716E899" w14:textId="77777777" w:rsidR="0098607C" w:rsidRPr="00700B4F" w:rsidRDefault="0098607C" w:rsidP="0098607C">
      <w:pPr>
        <w:rPr>
          <w:b/>
          <w:bCs/>
          <w:sz w:val="24"/>
          <w:szCs w:val="24"/>
          <w:lang w:val="es-PA"/>
        </w:rPr>
      </w:pPr>
    </w:p>
    <w:p w14:paraId="74E63661" w14:textId="77777777" w:rsidR="0098607C" w:rsidRPr="00700B4F" w:rsidRDefault="0098607C" w:rsidP="0098607C">
      <w:pPr>
        <w:rPr>
          <w:b/>
          <w:bCs/>
          <w:sz w:val="24"/>
          <w:szCs w:val="24"/>
          <w:lang w:val="es-PA"/>
        </w:rPr>
      </w:pPr>
    </w:p>
    <w:p w14:paraId="3EC130A8" w14:textId="77777777" w:rsidR="0098607C" w:rsidRPr="00700B4F" w:rsidRDefault="0098607C" w:rsidP="0098607C">
      <w:pPr>
        <w:rPr>
          <w:b/>
          <w:bCs/>
          <w:sz w:val="24"/>
          <w:szCs w:val="24"/>
          <w:lang w:val="es-PA"/>
        </w:rPr>
      </w:pPr>
      <w:r w:rsidRPr="00700B4F">
        <w:rPr>
          <w:b/>
          <w:bCs/>
          <w:sz w:val="24"/>
          <w:szCs w:val="24"/>
          <w:lang w:val="es-PA"/>
        </w:rPr>
        <w:t>Documento de Diseño de Software</w:t>
      </w:r>
    </w:p>
    <w:p w14:paraId="14747BF8" w14:textId="77777777" w:rsidR="0098607C" w:rsidRPr="00700B4F" w:rsidRDefault="0098607C" w:rsidP="0098607C">
      <w:pPr>
        <w:rPr>
          <w:b/>
          <w:bCs/>
          <w:sz w:val="24"/>
          <w:szCs w:val="24"/>
          <w:lang w:val="es-PA"/>
        </w:rPr>
      </w:pPr>
    </w:p>
    <w:p w14:paraId="53C491E3" w14:textId="77777777" w:rsidR="0098607C" w:rsidRPr="00700B4F" w:rsidRDefault="0098607C" w:rsidP="0098607C">
      <w:pPr>
        <w:rPr>
          <w:lang w:val="es-PA"/>
        </w:rPr>
      </w:pPr>
      <w:r w:rsidRPr="00700B4F">
        <w:rPr>
          <w:lang w:val="es-PA"/>
        </w:rPr>
        <w:t>Uso: Referencia estructural. No se valida el diseño en sí, sino su fidelidad en la implementación.</w:t>
      </w:r>
    </w:p>
    <w:p w14:paraId="371DA588" w14:textId="77777777" w:rsidR="0098607C" w:rsidRPr="00450424" w:rsidRDefault="0098607C" w:rsidP="0098607C">
      <w:pPr>
        <w:rPr>
          <w:lang w:val="es-PA"/>
        </w:rPr>
      </w:pPr>
      <w:proofErr w:type="spellStart"/>
      <w:r w:rsidRPr="00450424">
        <w:rPr>
          <w:lang w:val="es-PA"/>
        </w:rPr>
        <w:t>Checklist</w:t>
      </w:r>
      <w:proofErr w:type="spellEnd"/>
      <w:r w:rsidRPr="00450424">
        <w:rPr>
          <w:lang w:val="es-PA"/>
        </w:rPr>
        <w:t>:</w:t>
      </w:r>
    </w:p>
    <w:p w14:paraId="076413BF" w14:textId="77777777" w:rsidR="0098607C" w:rsidRPr="00450424" w:rsidRDefault="0098607C" w:rsidP="0098607C">
      <w:pPr>
        <w:rPr>
          <w:lang w:val="es-PA"/>
        </w:rPr>
      </w:pPr>
    </w:p>
    <w:p w14:paraId="255648DA" w14:textId="77777777" w:rsidR="0098607C" w:rsidRPr="00141EC5" w:rsidRDefault="0098607C" w:rsidP="0098607C">
      <w:pPr>
        <w:rPr>
          <w:lang w:val="es-419"/>
        </w:rPr>
      </w:pPr>
      <w:r w:rsidRPr="00141EC5">
        <w:rPr>
          <w:b/>
          <w:lang w:val="es-ES"/>
        </w:rPr>
        <w:t xml:space="preserve">Tabla 6.1 </w:t>
      </w:r>
      <w:proofErr w:type="spellStart"/>
      <w:r w:rsidRPr="00141EC5">
        <w:rPr>
          <w:b/>
          <w:lang w:val="es-ES"/>
        </w:rPr>
        <w:t>Checklist</w:t>
      </w:r>
      <w:proofErr w:type="spellEnd"/>
      <w:r w:rsidRPr="00141EC5">
        <w:rPr>
          <w:b/>
          <w:lang w:val="es-ES"/>
        </w:rPr>
        <w:t xml:space="preserve"> de verificación de implementación del diseño</w:t>
      </w:r>
    </w:p>
    <w:p w14:paraId="7A358B17" w14:textId="77777777" w:rsidR="0098607C" w:rsidRPr="00700B4F" w:rsidRDefault="0098607C" w:rsidP="0098607C">
      <w:pPr>
        <w:rPr>
          <w:lang w:val="es-PA"/>
        </w:rPr>
      </w:pPr>
    </w:p>
    <w:tbl>
      <w:tblPr>
        <w:tblStyle w:val="Tablaconcuadrcula"/>
        <w:tblW w:w="0" w:type="auto"/>
        <w:tblInd w:w="360" w:type="dxa"/>
        <w:tblLook w:val="04A0" w:firstRow="1" w:lastRow="0" w:firstColumn="1" w:lastColumn="0" w:noHBand="0" w:noVBand="1"/>
      </w:tblPr>
      <w:tblGrid>
        <w:gridCol w:w="9704"/>
      </w:tblGrid>
      <w:tr w:rsidR="0098607C" w:rsidRPr="007934AC" w14:paraId="0ED6AD8C" w14:textId="77777777" w:rsidTr="003A32EB">
        <w:tc>
          <w:tcPr>
            <w:tcW w:w="10064" w:type="dxa"/>
          </w:tcPr>
          <w:p w14:paraId="7325DE86" w14:textId="77777777" w:rsidR="0098607C" w:rsidRPr="00700B4F" w:rsidRDefault="0098607C" w:rsidP="0098607C">
            <w:pPr>
              <w:pStyle w:val="Listaconvietas"/>
              <w:numPr>
                <w:ilvl w:val="0"/>
                <w:numId w:val="25"/>
              </w:numPr>
              <w:spacing w:after="200" w:line="276" w:lineRule="auto"/>
              <w:rPr>
                <w:lang w:val="es-PA"/>
              </w:rPr>
            </w:pPr>
            <w:r w:rsidRPr="00700B4F">
              <w:rPr>
                <w:lang w:val="es-PA"/>
              </w:rPr>
              <w:t>¿El código implementado respeta los módulos, componentes o clases definidos en el diseño?</w:t>
            </w:r>
          </w:p>
        </w:tc>
      </w:tr>
      <w:tr w:rsidR="0098607C" w:rsidRPr="007934AC" w14:paraId="301161A7" w14:textId="77777777" w:rsidTr="003A32EB">
        <w:tc>
          <w:tcPr>
            <w:tcW w:w="10064" w:type="dxa"/>
          </w:tcPr>
          <w:p w14:paraId="5CCC98DE" w14:textId="77777777" w:rsidR="0098607C" w:rsidRPr="00700B4F" w:rsidRDefault="0098607C" w:rsidP="0098607C">
            <w:pPr>
              <w:pStyle w:val="Listaconvietas"/>
              <w:numPr>
                <w:ilvl w:val="0"/>
                <w:numId w:val="25"/>
              </w:numPr>
              <w:spacing w:after="200" w:line="276" w:lineRule="auto"/>
              <w:rPr>
                <w:lang w:val="es-PA"/>
              </w:rPr>
            </w:pPr>
            <w:r w:rsidRPr="00700B4F">
              <w:rPr>
                <w:lang w:val="es-PA"/>
              </w:rPr>
              <w:t>¿Las interfaces entre componentes están implementadas según lo indicado?</w:t>
            </w:r>
          </w:p>
        </w:tc>
      </w:tr>
      <w:tr w:rsidR="0098607C" w:rsidRPr="007934AC" w14:paraId="078A5FBB" w14:textId="77777777" w:rsidTr="003A32EB">
        <w:tc>
          <w:tcPr>
            <w:tcW w:w="10064" w:type="dxa"/>
          </w:tcPr>
          <w:p w14:paraId="25DC17D0" w14:textId="77777777" w:rsidR="0098607C" w:rsidRPr="00700B4F" w:rsidRDefault="0098607C" w:rsidP="0098607C">
            <w:pPr>
              <w:pStyle w:val="Listaconvietas"/>
              <w:numPr>
                <w:ilvl w:val="0"/>
                <w:numId w:val="25"/>
              </w:numPr>
              <w:spacing w:after="200" w:line="276" w:lineRule="auto"/>
              <w:rPr>
                <w:lang w:val="es-PA"/>
              </w:rPr>
            </w:pPr>
            <w:r w:rsidRPr="00700B4F">
              <w:rPr>
                <w:lang w:val="es-PA"/>
              </w:rPr>
              <w:t>¿Se mantienen las dependencias y jerarquías establecidas?</w:t>
            </w:r>
          </w:p>
        </w:tc>
      </w:tr>
      <w:tr w:rsidR="0098607C" w:rsidRPr="007934AC" w14:paraId="7A058FBA" w14:textId="77777777" w:rsidTr="003A32EB">
        <w:tc>
          <w:tcPr>
            <w:tcW w:w="10064" w:type="dxa"/>
          </w:tcPr>
          <w:p w14:paraId="62874241" w14:textId="77777777" w:rsidR="0098607C" w:rsidRPr="00700B4F" w:rsidRDefault="0098607C" w:rsidP="0098607C">
            <w:pPr>
              <w:pStyle w:val="Listaconvietas"/>
              <w:numPr>
                <w:ilvl w:val="0"/>
                <w:numId w:val="25"/>
              </w:numPr>
              <w:spacing w:after="200" w:line="276" w:lineRule="auto"/>
              <w:rPr>
                <w:lang w:val="es-PA"/>
              </w:rPr>
            </w:pPr>
            <w:r w:rsidRPr="00700B4F">
              <w:rPr>
                <w:lang w:val="es-PA"/>
              </w:rPr>
              <w:t>¿Los nombres, estructuras y responsabilidades de las clases coinciden?</w:t>
            </w:r>
          </w:p>
        </w:tc>
      </w:tr>
      <w:tr w:rsidR="0098607C" w:rsidRPr="007934AC" w14:paraId="21CEE18B" w14:textId="77777777" w:rsidTr="003A32EB">
        <w:tc>
          <w:tcPr>
            <w:tcW w:w="10064" w:type="dxa"/>
          </w:tcPr>
          <w:p w14:paraId="4267C3CA" w14:textId="77777777" w:rsidR="0098607C" w:rsidRPr="00700B4F" w:rsidRDefault="0098607C" w:rsidP="0098607C">
            <w:pPr>
              <w:pStyle w:val="Listaconvietas"/>
              <w:numPr>
                <w:ilvl w:val="0"/>
                <w:numId w:val="25"/>
              </w:numPr>
              <w:spacing w:after="200" w:line="276" w:lineRule="auto"/>
              <w:rPr>
                <w:lang w:val="es-PA"/>
              </w:rPr>
            </w:pPr>
            <w:r w:rsidRPr="00700B4F">
              <w:rPr>
                <w:lang w:val="es-PA"/>
              </w:rPr>
              <w:t>¿Se respetaron los patrones o arquitecturas definidos (por ejemplo, MVC, capas, etc.)?</w:t>
            </w:r>
          </w:p>
        </w:tc>
      </w:tr>
    </w:tbl>
    <w:p w14:paraId="18AF5E13" w14:textId="77777777" w:rsidR="0098607C" w:rsidRPr="00700B4F" w:rsidRDefault="0098607C" w:rsidP="0098607C">
      <w:pPr>
        <w:rPr>
          <w:b/>
          <w:color w:val="808080"/>
          <w:lang w:val="es-PA"/>
        </w:rPr>
      </w:pPr>
    </w:p>
    <w:p w14:paraId="1AB8CACF" w14:textId="77777777" w:rsidR="0098607C" w:rsidRDefault="0098607C" w:rsidP="0098607C">
      <w:pPr>
        <w:rPr>
          <w:b/>
          <w:bCs/>
          <w:sz w:val="24"/>
          <w:szCs w:val="24"/>
          <w:lang w:val="es-PA"/>
        </w:rPr>
      </w:pPr>
      <w:r w:rsidRPr="00700B4F">
        <w:rPr>
          <w:b/>
          <w:bCs/>
          <w:sz w:val="24"/>
          <w:szCs w:val="24"/>
          <w:lang w:val="es-PA"/>
        </w:rPr>
        <w:t>Matriz de Trazabilidad de Requisitos</w:t>
      </w:r>
    </w:p>
    <w:p w14:paraId="3E491AC0" w14:textId="77777777" w:rsidR="0098607C" w:rsidRPr="00700B4F" w:rsidRDefault="0098607C" w:rsidP="0098607C">
      <w:pPr>
        <w:rPr>
          <w:b/>
          <w:bCs/>
          <w:sz w:val="24"/>
          <w:szCs w:val="24"/>
          <w:lang w:val="es-PA"/>
        </w:rPr>
      </w:pPr>
    </w:p>
    <w:p w14:paraId="15941065" w14:textId="77777777" w:rsidR="0098607C" w:rsidRPr="00A46AEA" w:rsidRDefault="0098607C" w:rsidP="0098607C">
      <w:pPr>
        <w:rPr>
          <w:lang w:val="es-PA"/>
        </w:rPr>
      </w:pPr>
      <w:r w:rsidRPr="00A46AEA">
        <w:rPr>
          <w:lang w:val="es-PA"/>
        </w:rPr>
        <w:t>Uso: Confirmar correspondencia entre requisitos y código implementado.</w:t>
      </w:r>
    </w:p>
    <w:p w14:paraId="6C45A198" w14:textId="77777777" w:rsidR="0098607C" w:rsidRPr="00450424" w:rsidRDefault="0098607C" w:rsidP="0098607C">
      <w:pPr>
        <w:pStyle w:val="Listaconvietas"/>
        <w:numPr>
          <w:ilvl w:val="0"/>
          <w:numId w:val="0"/>
        </w:numPr>
        <w:rPr>
          <w:lang w:val="es-PA"/>
        </w:rPr>
      </w:pPr>
      <w:proofErr w:type="spellStart"/>
      <w:r w:rsidRPr="00450424">
        <w:rPr>
          <w:lang w:val="es-PA"/>
        </w:rPr>
        <w:t>Checklist</w:t>
      </w:r>
      <w:proofErr w:type="spellEnd"/>
      <w:r w:rsidRPr="00450424">
        <w:rPr>
          <w:lang w:val="es-PA"/>
        </w:rPr>
        <w:t>:</w:t>
      </w:r>
    </w:p>
    <w:p w14:paraId="4655392F" w14:textId="77777777" w:rsidR="0098607C" w:rsidRPr="00141EC5" w:rsidRDefault="0098607C" w:rsidP="0098607C">
      <w:pPr>
        <w:rPr>
          <w:lang w:val="es-419"/>
        </w:rPr>
      </w:pPr>
      <w:r w:rsidRPr="00141EC5">
        <w:rPr>
          <w:b/>
          <w:lang w:val="es-ES"/>
        </w:rPr>
        <w:lastRenderedPageBreak/>
        <w:t xml:space="preserve">Tabla 6.2 </w:t>
      </w:r>
      <w:proofErr w:type="spellStart"/>
      <w:r w:rsidRPr="00141EC5">
        <w:rPr>
          <w:b/>
          <w:lang w:val="es-ES"/>
        </w:rPr>
        <w:t>Checklist</w:t>
      </w:r>
      <w:proofErr w:type="spellEnd"/>
      <w:r w:rsidRPr="00141EC5">
        <w:rPr>
          <w:b/>
          <w:lang w:val="es-ES"/>
        </w:rPr>
        <w:t xml:space="preserve"> de verificación de requisitos y código</w:t>
      </w:r>
    </w:p>
    <w:p w14:paraId="4E7F8861" w14:textId="77777777" w:rsidR="0098607C" w:rsidRPr="00457A5F" w:rsidRDefault="0098607C" w:rsidP="0098607C">
      <w:pPr>
        <w:pStyle w:val="Listaconvietas"/>
        <w:numPr>
          <w:ilvl w:val="0"/>
          <w:numId w:val="0"/>
        </w:numPr>
        <w:rPr>
          <w:lang w:val="es-419"/>
        </w:rPr>
      </w:pPr>
    </w:p>
    <w:tbl>
      <w:tblPr>
        <w:tblStyle w:val="Tablaconcuadrcula"/>
        <w:tblW w:w="0" w:type="auto"/>
        <w:tblInd w:w="279" w:type="dxa"/>
        <w:tblLook w:val="04A0" w:firstRow="1" w:lastRow="0" w:firstColumn="1" w:lastColumn="0" w:noHBand="0" w:noVBand="1"/>
      </w:tblPr>
      <w:tblGrid>
        <w:gridCol w:w="9785"/>
      </w:tblGrid>
      <w:tr w:rsidR="0098607C" w:rsidRPr="007934AC" w14:paraId="47DF5D2F" w14:textId="77777777" w:rsidTr="003A32EB">
        <w:tc>
          <w:tcPr>
            <w:tcW w:w="9785" w:type="dxa"/>
          </w:tcPr>
          <w:p w14:paraId="0D9FD5F2" w14:textId="77777777" w:rsidR="0098607C" w:rsidRPr="00700B4F" w:rsidRDefault="0098607C" w:rsidP="0098607C">
            <w:pPr>
              <w:pStyle w:val="Listaconvietas"/>
              <w:numPr>
                <w:ilvl w:val="0"/>
                <w:numId w:val="26"/>
              </w:numPr>
              <w:spacing w:after="200" w:line="276" w:lineRule="auto"/>
              <w:rPr>
                <w:lang w:val="es-PA"/>
              </w:rPr>
            </w:pPr>
            <w:r w:rsidRPr="00700B4F">
              <w:rPr>
                <w:lang w:val="es-PA"/>
              </w:rPr>
              <w:t>¿Cada requisito funcional tiene una unidad de código (función, clase, módulo) que lo implemente?</w:t>
            </w:r>
          </w:p>
        </w:tc>
      </w:tr>
      <w:tr w:rsidR="0098607C" w:rsidRPr="007934AC" w14:paraId="20A94065" w14:textId="77777777" w:rsidTr="003A32EB">
        <w:tc>
          <w:tcPr>
            <w:tcW w:w="9785" w:type="dxa"/>
          </w:tcPr>
          <w:p w14:paraId="5F06BDB9" w14:textId="77777777" w:rsidR="0098607C" w:rsidRPr="00700B4F" w:rsidRDefault="0098607C" w:rsidP="0098607C">
            <w:pPr>
              <w:pStyle w:val="Listaconvietas"/>
              <w:numPr>
                <w:ilvl w:val="0"/>
                <w:numId w:val="26"/>
              </w:numPr>
              <w:spacing w:after="200" w:line="276" w:lineRule="auto"/>
              <w:rPr>
                <w:lang w:val="es-PA"/>
              </w:rPr>
            </w:pPr>
            <w:r w:rsidRPr="00700B4F">
              <w:rPr>
                <w:lang w:val="es-PA"/>
              </w:rPr>
              <w:t>¿La trazabilidad directa entre código y requerimiento está clara?</w:t>
            </w:r>
          </w:p>
        </w:tc>
      </w:tr>
      <w:tr w:rsidR="0098607C" w:rsidRPr="007934AC" w14:paraId="70F18BF4" w14:textId="77777777" w:rsidTr="003A32EB">
        <w:tc>
          <w:tcPr>
            <w:tcW w:w="9785" w:type="dxa"/>
          </w:tcPr>
          <w:p w14:paraId="18182288" w14:textId="77777777" w:rsidR="0098607C" w:rsidRPr="00700B4F" w:rsidRDefault="0098607C" w:rsidP="0098607C">
            <w:pPr>
              <w:pStyle w:val="Listaconvietas"/>
              <w:numPr>
                <w:ilvl w:val="0"/>
                <w:numId w:val="26"/>
              </w:numPr>
              <w:spacing w:after="200" w:line="276" w:lineRule="auto"/>
              <w:rPr>
                <w:lang w:val="es-PA"/>
              </w:rPr>
            </w:pPr>
            <w:r w:rsidRPr="00700B4F">
              <w:rPr>
                <w:lang w:val="es-PA"/>
              </w:rPr>
              <w:t xml:space="preserve">¿Hay evidencia (en </w:t>
            </w:r>
            <w:proofErr w:type="spellStart"/>
            <w:r w:rsidRPr="00700B4F">
              <w:rPr>
                <w:lang w:val="es-PA"/>
              </w:rPr>
              <w:t>commits</w:t>
            </w:r>
            <w:proofErr w:type="spellEnd"/>
            <w:r w:rsidRPr="00700B4F">
              <w:rPr>
                <w:lang w:val="es-PA"/>
              </w:rPr>
              <w:t>, documentación o pruebas) de que cada requerimiento fue implementado?</w:t>
            </w:r>
          </w:p>
        </w:tc>
      </w:tr>
      <w:tr w:rsidR="0098607C" w:rsidRPr="007934AC" w14:paraId="0997F40D" w14:textId="77777777" w:rsidTr="003A32EB">
        <w:tc>
          <w:tcPr>
            <w:tcW w:w="9785" w:type="dxa"/>
          </w:tcPr>
          <w:p w14:paraId="7D92F397" w14:textId="77777777" w:rsidR="0098607C" w:rsidRPr="00700B4F" w:rsidRDefault="0098607C" w:rsidP="0098607C">
            <w:pPr>
              <w:pStyle w:val="Listaconvietas"/>
              <w:numPr>
                <w:ilvl w:val="0"/>
                <w:numId w:val="26"/>
              </w:numPr>
              <w:spacing w:after="200" w:line="276" w:lineRule="auto"/>
              <w:rPr>
                <w:lang w:val="es-PA"/>
              </w:rPr>
            </w:pPr>
            <w:r w:rsidRPr="00700B4F">
              <w:rPr>
                <w:lang w:val="es-PA"/>
              </w:rPr>
              <w:t>¿No se han implementado funcionalidades no trazadas a requisitos?</w:t>
            </w:r>
          </w:p>
        </w:tc>
      </w:tr>
    </w:tbl>
    <w:p w14:paraId="257A4481" w14:textId="77777777" w:rsidR="0098607C" w:rsidRDefault="0098607C" w:rsidP="0098607C">
      <w:pPr>
        <w:rPr>
          <w:b/>
          <w:bCs/>
          <w:sz w:val="24"/>
          <w:szCs w:val="24"/>
          <w:lang w:val="es-PA"/>
        </w:rPr>
      </w:pPr>
    </w:p>
    <w:p w14:paraId="5EA2E207" w14:textId="77777777" w:rsidR="0098607C" w:rsidRDefault="0098607C" w:rsidP="0098607C">
      <w:pPr>
        <w:rPr>
          <w:b/>
          <w:bCs/>
          <w:sz w:val="24"/>
          <w:szCs w:val="24"/>
          <w:lang w:val="es-PA"/>
        </w:rPr>
      </w:pPr>
    </w:p>
    <w:p w14:paraId="29C6063A" w14:textId="77777777" w:rsidR="0098607C" w:rsidRDefault="0098607C" w:rsidP="0098607C">
      <w:pPr>
        <w:rPr>
          <w:b/>
          <w:bCs/>
          <w:sz w:val="24"/>
          <w:szCs w:val="24"/>
          <w:lang w:val="es-PA"/>
        </w:rPr>
      </w:pPr>
      <w:r w:rsidRPr="00700B4F">
        <w:rPr>
          <w:b/>
          <w:bCs/>
          <w:sz w:val="24"/>
          <w:szCs w:val="24"/>
          <w:lang w:val="es-PA"/>
        </w:rPr>
        <w:t>Especificación de Requisitos del Software</w:t>
      </w:r>
    </w:p>
    <w:p w14:paraId="2CE9B730" w14:textId="77777777" w:rsidR="0098607C" w:rsidRPr="00700B4F" w:rsidRDefault="0098607C" w:rsidP="0098607C">
      <w:pPr>
        <w:rPr>
          <w:b/>
          <w:bCs/>
          <w:sz w:val="24"/>
          <w:szCs w:val="24"/>
          <w:lang w:val="es-PA"/>
        </w:rPr>
      </w:pPr>
    </w:p>
    <w:p w14:paraId="1D25774B" w14:textId="77777777" w:rsidR="0098607C" w:rsidRPr="00A46AEA" w:rsidRDefault="0098607C" w:rsidP="0098607C">
      <w:pPr>
        <w:rPr>
          <w:lang w:val="es-PA"/>
        </w:rPr>
      </w:pPr>
      <w:r w:rsidRPr="00A46AEA">
        <w:rPr>
          <w:lang w:val="es-PA"/>
        </w:rPr>
        <w:t>Uso: Validación funcional. Se usa como base para verificar si lo que se implementó cumple con lo que el sistema debía hacer.</w:t>
      </w:r>
    </w:p>
    <w:p w14:paraId="415E3D55" w14:textId="77777777" w:rsidR="0098607C" w:rsidRPr="00BF683E" w:rsidRDefault="0098607C" w:rsidP="0098607C">
      <w:pPr>
        <w:pStyle w:val="Listaconvietas"/>
        <w:numPr>
          <w:ilvl w:val="0"/>
          <w:numId w:val="0"/>
        </w:numPr>
        <w:rPr>
          <w:lang w:val="es-PA"/>
        </w:rPr>
      </w:pPr>
      <w:proofErr w:type="spellStart"/>
      <w:r w:rsidRPr="00450424">
        <w:rPr>
          <w:lang w:val="es-PA"/>
        </w:rPr>
        <w:t>Checklist</w:t>
      </w:r>
      <w:proofErr w:type="spellEnd"/>
      <w:r w:rsidRPr="00450424">
        <w:rPr>
          <w:lang w:val="es-PA"/>
        </w:rPr>
        <w:t>:</w:t>
      </w:r>
    </w:p>
    <w:p w14:paraId="5763AB7C" w14:textId="77777777" w:rsidR="0098607C" w:rsidRPr="00457A5F" w:rsidRDefault="0098607C" w:rsidP="0098607C">
      <w:pPr>
        <w:rPr>
          <w:lang w:val="es-419"/>
        </w:rPr>
      </w:pPr>
      <w:r w:rsidRPr="00700B4F">
        <w:rPr>
          <w:b/>
          <w:color w:val="808080"/>
          <w:lang w:val="es-ES"/>
        </w:rPr>
        <w:t xml:space="preserve">Tabla </w:t>
      </w:r>
      <w:r>
        <w:rPr>
          <w:b/>
          <w:color w:val="808080"/>
          <w:lang w:val="es-ES"/>
        </w:rPr>
        <w:t>6.3</w:t>
      </w:r>
      <w:r w:rsidRPr="00700B4F">
        <w:rPr>
          <w:b/>
          <w:color w:val="808080"/>
          <w:lang w:val="es-ES"/>
        </w:rPr>
        <w:t xml:space="preserve"> </w:t>
      </w:r>
      <w:proofErr w:type="spellStart"/>
      <w:r w:rsidRPr="00A46AEA">
        <w:rPr>
          <w:b/>
          <w:color w:val="808080"/>
          <w:lang w:val="es-ES"/>
        </w:rPr>
        <w:t>Checklist</w:t>
      </w:r>
      <w:proofErr w:type="spellEnd"/>
      <w:r w:rsidRPr="00A46AEA">
        <w:rPr>
          <w:b/>
          <w:color w:val="808080"/>
          <w:lang w:val="es-ES"/>
        </w:rPr>
        <w:t xml:space="preserve"> de validación funcional según SRS</w:t>
      </w:r>
    </w:p>
    <w:p w14:paraId="25B6AA6F" w14:textId="77777777" w:rsidR="0098607C" w:rsidRPr="00A46AEA" w:rsidRDefault="0098607C" w:rsidP="0098607C">
      <w:pPr>
        <w:pStyle w:val="Listaconvietas"/>
        <w:numPr>
          <w:ilvl w:val="0"/>
          <w:numId w:val="0"/>
        </w:numPr>
        <w:rPr>
          <w:lang w:val="es-419"/>
        </w:rPr>
      </w:pPr>
    </w:p>
    <w:tbl>
      <w:tblPr>
        <w:tblStyle w:val="Tablaconcuadrcula"/>
        <w:tblW w:w="10064" w:type="dxa"/>
        <w:tblInd w:w="279" w:type="dxa"/>
        <w:tblLook w:val="04A0" w:firstRow="1" w:lastRow="0" w:firstColumn="1" w:lastColumn="0" w:noHBand="0" w:noVBand="1"/>
      </w:tblPr>
      <w:tblGrid>
        <w:gridCol w:w="10064"/>
      </w:tblGrid>
      <w:tr w:rsidR="0098607C" w:rsidRPr="007934AC" w14:paraId="23132373" w14:textId="77777777" w:rsidTr="003A32EB">
        <w:tc>
          <w:tcPr>
            <w:tcW w:w="10064" w:type="dxa"/>
          </w:tcPr>
          <w:p w14:paraId="6BB53DDC" w14:textId="77777777" w:rsidR="0098607C" w:rsidRPr="00A46AEA" w:rsidRDefault="0098607C" w:rsidP="0098607C">
            <w:pPr>
              <w:pStyle w:val="Listaconvietas"/>
              <w:numPr>
                <w:ilvl w:val="0"/>
                <w:numId w:val="27"/>
              </w:numPr>
              <w:spacing w:after="200" w:line="276" w:lineRule="auto"/>
              <w:rPr>
                <w:lang w:val="es-PA"/>
              </w:rPr>
            </w:pPr>
            <w:r w:rsidRPr="00A46AEA">
              <w:rPr>
                <w:lang w:val="es-PA"/>
              </w:rPr>
              <w:t>¿Cada funcionalidad implementada corresponde a lo descrito en la SRS (</w:t>
            </w:r>
            <w:r w:rsidRPr="00A46AEA">
              <w:rPr>
                <w:lang w:val="es-419"/>
              </w:rPr>
              <w:t>Especificación de Requisitos de Software</w:t>
            </w:r>
            <w:proofErr w:type="gramStart"/>
            <w:r w:rsidRPr="00A46AEA">
              <w:rPr>
                <w:lang w:val="es-PA"/>
              </w:rPr>
              <w:t>) ?</w:t>
            </w:r>
            <w:proofErr w:type="gramEnd"/>
          </w:p>
        </w:tc>
      </w:tr>
      <w:tr w:rsidR="0098607C" w:rsidRPr="007934AC" w14:paraId="30BAC15A" w14:textId="77777777" w:rsidTr="003A32EB">
        <w:trPr>
          <w:trHeight w:val="412"/>
        </w:trPr>
        <w:tc>
          <w:tcPr>
            <w:tcW w:w="10064" w:type="dxa"/>
          </w:tcPr>
          <w:p w14:paraId="3043B670" w14:textId="77777777" w:rsidR="0098607C" w:rsidRPr="00A46AEA" w:rsidRDefault="0098607C" w:rsidP="0098607C">
            <w:pPr>
              <w:pStyle w:val="Listaconvietas"/>
              <w:numPr>
                <w:ilvl w:val="0"/>
                <w:numId w:val="27"/>
              </w:numPr>
              <w:spacing w:after="200" w:line="276" w:lineRule="auto"/>
              <w:rPr>
                <w:lang w:val="es-PA"/>
              </w:rPr>
            </w:pPr>
            <w:r w:rsidRPr="00A46AEA">
              <w:rPr>
                <w:lang w:val="es-PA"/>
              </w:rPr>
              <w:t>¿Se respetaron las restricciones o reglas de negocio?</w:t>
            </w:r>
          </w:p>
        </w:tc>
      </w:tr>
      <w:tr w:rsidR="0098607C" w:rsidRPr="007934AC" w14:paraId="7D58EEAA" w14:textId="77777777" w:rsidTr="003A32EB">
        <w:tc>
          <w:tcPr>
            <w:tcW w:w="10064" w:type="dxa"/>
          </w:tcPr>
          <w:p w14:paraId="07986B4C" w14:textId="77777777" w:rsidR="0098607C" w:rsidRPr="00A46AEA" w:rsidRDefault="0098607C" w:rsidP="0098607C">
            <w:pPr>
              <w:pStyle w:val="Listaconvietas"/>
              <w:numPr>
                <w:ilvl w:val="0"/>
                <w:numId w:val="27"/>
              </w:numPr>
              <w:spacing w:after="200" w:line="276" w:lineRule="auto"/>
              <w:rPr>
                <w:lang w:val="es-PA"/>
              </w:rPr>
            </w:pPr>
            <w:r w:rsidRPr="00A46AEA">
              <w:rPr>
                <w:lang w:val="es-PA"/>
              </w:rPr>
              <w:t>¿Se implementaron correctamente los casos de uso esperados?</w:t>
            </w:r>
          </w:p>
        </w:tc>
      </w:tr>
      <w:tr w:rsidR="0098607C" w:rsidRPr="007934AC" w14:paraId="518B0F0C" w14:textId="77777777" w:rsidTr="003A32EB">
        <w:tc>
          <w:tcPr>
            <w:tcW w:w="10064" w:type="dxa"/>
          </w:tcPr>
          <w:p w14:paraId="57C8E877" w14:textId="77777777" w:rsidR="0098607C" w:rsidRPr="00A46AEA" w:rsidRDefault="0098607C" w:rsidP="0098607C">
            <w:pPr>
              <w:pStyle w:val="Listaconvietas"/>
              <w:numPr>
                <w:ilvl w:val="0"/>
                <w:numId w:val="27"/>
              </w:numPr>
              <w:spacing w:after="200" w:line="276" w:lineRule="auto"/>
              <w:rPr>
                <w:lang w:val="es-PA"/>
              </w:rPr>
            </w:pPr>
            <w:r w:rsidRPr="00A46AEA">
              <w:rPr>
                <w:lang w:val="es-PA"/>
              </w:rPr>
              <w:t>¿Hay omisiones de funcionalidades críticas descritas en la SRS?</w:t>
            </w:r>
          </w:p>
        </w:tc>
      </w:tr>
      <w:tr w:rsidR="0098607C" w:rsidRPr="007934AC" w14:paraId="7CCB3104" w14:textId="77777777" w:rsidTr="003A32EB">
        <w:tc>
          <w:tcPr>
            <w:tcW w:w="10064" w:type="dxa"/>
          </w:tcPr>
          <w:p w14:paraId="5ECD15D3" w14:textId="77777777" w:rsidR="0098607C" w:rsidRPr="00A46AEA" w:rsidRDefault="0098607C" w:rsidP="0098607C">
            <w:pPr>
              <w:pStyle w:val="Listaconvietas"/>
              <w:numPr>
                <w:ilvl w:val="0"/>
                <w:numId w:val="27"/>
              </w:numPr>
              <w:spacing w:after="200" w:line="276" w:lineRule="auto"/>
              <w:rPr>
                <w:lang w:val="es-PA"/>
              </w:rPr>
            </w:pPr>
            <w:r w:rsidRPr="00A46AEA">
              <w:rPr>
                <w:lang w:val="es-PA"/>
              </w:rPr>
              <w:t>¿Las entradas y salidas del sistema son coherentes con lo especificado?</w:t>
            </w:r>
          </w:p>
        </w:tc>
      </w:tr>
    </w:tbl>
    <w:p w14:paraId="1A245FD7" w14:textId="77777777" w:rsidR="0098607C" w:rsidRPr="00700B4F" w:rsidRDefault="0098607C" w:rsidP="0098607C">
      <w:pPr>
        <w:rPr>
          <w:color w:val="808080"/>
          <w:lang w:val="es-PA"/>
        </w:rPr>
      </w:pPr>
    </w:p>
    <w:p w14:paraId="007D787A" w14:textId="77777777" w:rsidR="0098607C" w:rsidRPr="00141EC5" w:rsidRDefault="0098607C" w:rsidP="0098607C">
      <w:pPr>
        <w:spacing w:before="240" w:after="240"/>
        <w:jc w:val="both"/>
        <w:rPr>
          <w:b/>
          <w:lang w:val="es-ES"/>
        </w:rPr>
      </w:pPr>
      <w:r w:rsidRPr="00141EC5">
        <w:rPr>
          <w:b/>
          <w:lang w:val="es-ES"/>
        </w:rPr>
        <w:t>Tabla 6.4 Formulario – Proceso de Implementación de Software</w:t>
      </w:r>
    </w:p>
    <w:tbl>
      <w:tblPr>
        <w:tblStyle w:val="Tablaconcuadrcula"/>
        <w:tblW w:w="9576" w:type="dxa"/>
        <w:tblLayout w:type="fixed"/>
        <w:tblLook w:val="0000" w:firstRow="0" w:lastRow="0" w:firstColumn="0" w:lastColumn="0" w:noHBand="0" w:noVBand="0"/>
      </w:tblPr>
      <w:tblGrid>
        <w:gridCol w:w="9576"/>
      </w:tblGrid>
      <w:tr w:rsidR="0098607C" w:rsidRPr="007934AC" w14:paraId="196DFA6F" w14:textId="77777777" w:rsidTr="005F1AB1">
        <w:tc>
          <w:tcPr>
            <w:tcW w:w="9576" w:type="dxa"/>
            <w:shd w:val="clear" w:color="auto" w:fill="DDDECE"/>
          </w:tcPr>
          <w:p w14:paraId="68838ABA" w14:textId="77777777" w:rsidR="0098607C" w:rsidRPr="004E5D0E" w:rsidRDefault="0098607C" w:rsidP="003A32EB">
            <w:pPr>
              <w:pBdr>
                <w:top w:val="nil"/>
                <w:left w:val="nil"/>
                <w:bottom w:val="nil"/>
                <w:right w:val="nil"/>
                <w:between w:val="nil"/>
              </w:pBdr>
              <w:spacing w:before="120" w:after="120"/>
              <w:jc w:val="center"/>
              <w:rPr>
                <w:b/>
                <w:color w:val="000000"/>
                <w:sz w:val="24"/>
                <w:szCs w:val="24"/>
                <w:lang w:val="es-ES"/>
              </w:rPr>
            </w:pPr>
            <w:r w:rsidRPr="006430C9">
              <w:rPr>
                <w:b/>
                <w:color w:val="000000"/>
                <w:sz w:val="24"/>
                <w:szCs w:val="24"/>
                <w:lang w:val="es-ES"/>
              </w:rPr>
              <w:t>Lista de verificación del proceso de implementación de software</w:t>
            </w:r>
          </w:p>
        </w:tc>
      </w:tr>
      <w:tr w:rsidR="0098607C" w:rsidRPr="007934AC" w14:paraId="00006244" w14:textId="77777777" w:rsidTr="003A32EB">
        <w:trPr>
          <w:trHeight w:val="1006"/>
        </w:trPr>
        <w:tc>
          <w:tcPr>
            <w:tcW w:w="9576" w:type="dxa"/>
          </w:tcPr>
          <w:p w14:paraId="2B2D32BE" w14:textId="77777777" w:rsidR="0098607C" w:rsidRPr="001A1B1E" w:rsidRDefault="0098607C" w:rsidP="003A32EB">
            <w:pPr>
              <w:spacing w:before="240" w:after="240"/>
              <w:rPr>
                <w:b/>
                <w:lang w:val="es-419"/>
              </w:rPr>
            </w:pPr>
            <w:r>
              <w:rPr>
                <w:b/>
                <w:lang w:val="es-419"/>
              </w:rPr>
              <w:t xml:space="preserve">Proceso de implementación </w:t>
            </w:r>
            <w:r w:rsidRPr="001A1B1E">
              <w:rPr>
                <w:b/>
                <w:lang w:val="es-419"/>
              </w:rPr>
              <w:t>– Proyecto Actual</w:t>
            </w:r>
            <w:r w:rsidRPr="001A1B1E">
              <w:rPr>
                <w:b/>
                <w:lang w:val="es-419"/>
              </w:rPr>
              <w:br/>
              <w:t xml:space="preserve"> Fecha:</w:t>
            </w:r>
            <w:r>
              <w:rPr>
                <w:b/>
                <w:lang w:val="es-419"/>
              </w:rPr>
              <w:t xml:space="preserve"> </w:t>
            </w:r>
            <w:r w:rsidRPr="001A1B1E">
              <w:rPr>
                <w:b/>
                <w:lang w:val="es-419"/>
              </w:rPr>
              <w:t>2</w:t>
            </w:r>
            <w:r>
              <w:rPr>
                <w:b/>
                <w:lang w:val="es-419"/>
              </w:rPr>
              <w:t>8</w:t>
            </w:r>
            <w:r w:rsidRPr="001A1B1E">
              <w:rPr>
                <w:b/>
                <w:lang w:val="es-419"/>
              </w:rPr>
              <w:t xml:space="preserve"> de julio de 2025</w:t>
            </w:r>
            <w:r w:rsidRPr="001A1B1E">
              <w:rPr>
                <w:b/>
                <w:lang w:val="es-419"/>
              </w:rPr>
              <w:br/>
              <w:t xml:space="preserve"> Elaborado por:</w:t>
            </w:r>
            <w:r>
              <w:rPr>
                <w:b/>
                <w:lang w:val="es-419"/>
              </w:rPr>
              <w:t xml:space="preserve"> Rafaela Candanedo</w:t>
            </w:r>
          </w:p>
        </w:tc>
      </w:tr>
      <w:tr w:rsidR="0098607C" w:rsidRPr="007934AC" w14:paraId="6B1029B8" w14:textId="77777777" w:rsidTr="003A32EB">
        <w:tc>
          <w:tcPr>
            <w:tcW w:w="9576" w:type="dxa"/>
          </w:tcPr>
          <w:p w14:paraId="29C689DF" w14:textId="77777777" w:rsidR="0098607C" w:rsidRPr="004E5D0E" w:rsidRDefault="0098607C" w:rsidP="003A32EB">
            <w:pPr>
              <w:spacing w:before="240" w:after="240"/>
              <w:rPr>
                <w:lang w:val="es-ES"/>
              </w:rPr>
            </w:pPr>
            <w:r w:rsidRPr="004E5D0E">
              <w:rPr>
                <w:b/>
                <w:lang w:val="es-ES"/>
              </w:rPr>
              <w:t>Procedimientos:</w:t>
            </w:r>
          </w:p>
          <w:p w14:paraId="40A3E836" w14:textId="77777777" w:rsidR="0098607C" w:rsidRPr="007C57CB" w:rsidRDefault="0098607C" w:rsidP="003A32EB">
            <w:pPr>
              <w:rPr>
                <w:lang w:val="es-419"/>
              </w:rPr>
            </w:pPr>
            <w:r w:rsidRPr="001A1B1E">
              <w:rPr>
                <w:lang w:val="es-ES"/>
              </w:rPr>
              <w:t xml:space="preserve"> </w:t>
            </w:r>
            <w:r w:rsidRPr="007C57CB">
              <w:rPr>
                <w:rFonts w:ascii="Segoe UI Emoji" w:hAnsi="Segoe UI Emoji" w:cs="Segoe UI Emoji"/>
                <w:lang w:val="es-419"/>
              </w:rPr>
              <w:t>✅</w:t>
            </w:r>
            <w:r w:rsidRPr="007C57CB">
              <w:rPr>
                <w:lang w:val="es-419"/>
              </w:rPr>
              <w:t xml:space="preserve"> 1. El código y la matriz de trazabilidad están preparados, actualizados y son consistentes con los cambios aprobados en los requisitos de software</w:t>
            </w:r>
            <w:r>
              <w:rPr>
                <w:lang w:val="es-419"/>
              </w:rPr>
              <w:t>.</w:t>
            </w:r>
            <w:r w:rsidRPr="007C57CB">
              <w:rPr>
                <w:lang w:val="es-419"/>
              </w:rPr>
              <w:br/>
            </w:r>
            <w:r w:rsidRPr="007C57CB">
              <w:rPr>
                <w:rFonts w:ascii="Segoe UI Emoji" w:hAnsi="Segoe UI Emoji" w:cs="Segoe UI Emoji"/>
                <w:lang w:val="es-419"/>
              </w:rPr>
              <w:t>✅</w:t>
            </w:r>
            <w:r w:rsidRPr="007C57CB">
              <w:rPr>
                <w:lang w:val="es-419"/>
              </w:rPr>
              <w:t xml:space="preserve"> 2. Las revisiones de código (peer </w:t>
            </w:r>
            <w:proofErr w:type="spellStart"/>
            <w:r w:rsidRPr="007C57CB">
              <w:rPr>
                <w:lang w:val="es-419"/>
              </w:rPr>
              <w:t>review</w:t>
            </w:r>
            <w:proofErr w:type="spellEnd"/>
            <w:r w:rsidRPr="007C57CB">
              <w:rPr>
                <w:lang w:val="es-419"/>
              </w:rPr>
              <w:t>) evalúan el cumplimiento del código respecto al diseño aprobado, identifican defectos y proponen alternativas.</w:t>
            </w:r>
            <w:r w:rsidRPr="007C57CB">
              <w:rPr>
                <w:lang w:val="es-419"/>
              </w:rPr>
              <w:br/>
            </w:r>
            <w:r w:rsidRPr="007C57CB">
              <w:rPr>
                <w:rFonts w:ascii="Segoe UI Emoji" w:hAnsi="Segoe UI Emoji" w:cs="Segoe UI Emoji"/>
                <w:lang w:val="es-419"/>
              </w:rPr>
              <w:t>✅</w:t>
            </w:r>
            <w:r w:rsidRPr="007C57CB">
              <w:rPr>
                <w:lang w:val="es-419"/>
              </w:rPr>
              <w:t xml:space="preserve"> 3. Los cambios en el código están identificados, revisados y se les da seguimiento hasta su cierre.</w:t>
            </w:r>
            <w:r w:rsidRPr="007C57CB">
              <w:rPr>
                <w:lang w:val="es-419"/>
              </w:rPr>
              <w:br/>
            </w:r>
            <w:r w:rsidRPr="007C57CB">
              <w:rPr>
                <w:rFonts w:ascii="Segoe UI Emoji" w:hAnsi="Segoe UI Emoji" w:cs="Segoe UI Emoji"/>
                <w:lang w:val="es-419"/>
              </w:rPr>
              <w:t>✅</w:t>
            </w:r>
            <w:r w:rsidRPr="007C57CB">
              <w:rPr>
                <w:lang w:val="es-419"/>
              </w:rPr>
              <w:t xml:space="preserve"> 4. Las pruebas unitarias del software se realizan conforme a los estándares y procedimientos aprobados.</w:t>
            </w:r>
            <w:r w:rsidRPr="007C57CB">
              <w:rPr>
                <w:lang w:val="es-419"/>
              </w:rPr>
              <w:br/>
            </w:r>
            <w:r w:rsidRPr="007C57CB">
              <w:rPr>
                <w:rFonts w:ascii="Segoe UI Emoji" w:hAnsi="Segoe UI Emoji" w:cs="Segoe UI Emoji"/>
                <w:lang w:val="es-419"/>
              </w:rPr>
              <w:lastRenderedPageBreak/>
              <w:t>✅</w:t>
            </w:r>
            <w:r w:rsidRPr="007C57CB">
              <w:rPr>
                <w:lang w:val="es-419"/>
              </w:rPr>
              <w:t xml:space="preserve"> 5. Se documentan los criterios de aprobación de pruebas unitarias y se registra el cumplimiento correspondiente.</w:t>
            </w:r>
          </w:p>
        </w:tc>
      </w:tr>
      <w:tr w:rsidR="0098607C" w:rsidRPr="007934AC" w14:paraId="00E09EBC" w14:textId="77777777" w:rsidTr="003A32EB">
        <w:tc>
          <w:tcPr>
            <w:tcW w:w="9576" w:type="dxa"/>
          </w:tcPr>
          <w:p w14:paraId="661D6A55" w14:textId="77777777" w:rsidR="0098607C" w:rsidRDefault="0098607C" w:rsidP="003A32EB">
            <w:pPr>
              <w:spacing w:before="240" w:after="240"/>
              <w:rPr>
                <w:b/>
                <w:lang w:val="es-ES"/>
              </w:rPr>
            </w:pPr>
            <w:r>
              <w:rPr>
                <w:b/>
                <w:lang w:val="es-ES"/>
              </w:rPr>
              <w:lastRenderedPageBreak/>
              <w:t>Evidencia:</w:t>
            </w:r>
          </w:p>
          <w:p w14:paraId="11852DB3" w14:textId="77777777" w:rsidR="0098607C" w:rsidRPr="007C57CB" w:rsidRDefault="0098607C" w:rsidP="003A32EB">
            <w:pPr>
              <w:spacing w:before="240" w:after="240"/>
              <w:rPr>
                <w:bCs/>
                <w:lang w:val="es-ES"/>
              </w:rPr>
            </w:pPr>
            <w:r w:rsidRPr="007C57CB">
              <w:rPr>
                <w:bCs/>
                <w:lang w:val="es-ES"/>
              </w:rPr>
              <w:t xml:space="preserve">Historial de </w:t>
            </w:r>
            <w:proofErr w:type="spellStart"/>
            <w:r w:rsidRPr="007C57CB">
              <w:rPr>
                <w:bCs/>
                <w:lang w:val="es-ES"/>
              </w:rPr>
              <w:t>pull</w:t>
            </w:r>
            <w:proofErr w:type="spellEnd"/>
            <w:r w:rsidRPr="007C57CB">
              <w:rPr>
                <w:bCs/>
                <w:lang w:val="es-ES"/>
              </w:rPr>
              <w:t xml:space="preserve"> </w:t>
            </w:r>
            <w:proofErr w:type="spellStart"/>
            <w:r w:rsidRPr="007C57CB">
              <w:rPr>
                <w:bCs/>
                <w:lang w:val="es-ES"/>
              </w:rPr>
              <w:t>requests</w:t>
            </w:r>
            <w:proofErr w:type="spellEnd"/>
            <w:r w:rsidRPr="007C57CB">
              <w:rPr>
                <w:bCs/>
                <w:lang w:val="es-ES"/>
              </w:rPr>
              <w:t xml:space="preserve"> y GitHub </w:t>
            </w:r>
            <w:proofErr w:type="spellStart"/>
            <w:r w:rsidRPr="007C57CB">
              <w:rPr>
                <w:bCs/>
                <w:lang w:val="es-ES"/>
              </w:rPr>
              <w:t>Actions</w:t>
            </w:r>
            <w:proofErr w:type="spellEnd"/>
            <w:r w:rsidRPr="007C57CB">
              <w:rPr>
                <w:bCs/>
                <w:lang w:val="es-ES"/>
              </w:rPr>
              <w:t xml:space="preserve"> (o </w:t>
            </w:r>
            <w:proofErr w:type="gramStart"/>
            <w:r w:rsidRPr="007C57CB">
              <w:rPr>
                <w:bCs/>
                <w:lang w:val="es-ES"/>
              </w:rPr>
              <w:t>tickets</w:t>
            </w:r>
            <w:proofErr w:type="gramEnd"/>
            <w:r w:rsidRPr="007C57CB">
              <w:rPr>
                <w:bCs/>
                <w:lang w:val="es-ES"/>
              </w:rPr>
              <w:t xml:space="preserve"> de Jira) muestran seguimiento y cierre de cada cambio.</w:t>
            </w:r>
          </w:p>
          <w:p w14:paraId="3D36F84E" w14:textId="77777777" w:rsidR="0098607C" w:rsidRPr="007C57CB" w:rsidRDefault="0098607C" w:rsidP="003A32EB">
            <w:pPr>
              <w:spacing w:before="240" w:after="240"/>
              <w:rPr>
                <w:bCs/>
                <w:lang w:val="es-ES"/>
              </w:rPr>
            </w:pPr>
            <w:r w:rsidRPr="007C57CB">
              <w:rPr>
                <w:bCs/>
                <w:lang w:val="es-ES"/>
              </w:rPr>
              <w:t xml:space="preserve">Registros de peer </w:t>
            </w:r>
            <w:proofErr w:type="spellStart"/>
            <w:r w:rsidRPr="007C57CB">
              <w:rPr>
                <w:bCs/>
                <w:lang w:val="es-ES"/>
              </w:rPr>
              <w:t>reviews</w:t>
            </w:r>
            <w:proofErr w:type="spellEnd"/>
            <w:r w:rsidRPr="007C57CB">
              <w:rPr>
                <w:bCs/>
                <w:lang w:val="es-ES"/>
              </w:rPr>
              <w:t xml:space="preserve"> y comentarios de </w:t>
            </w:r>
            <w:proofErr w:type="spellStart"/>
            <w:r w:rsidRPr="007C57CB">
              <w:rPr>
                <w:bCs/>
                <w:lang w:val="es-ES"/>
              </w:rPr>
              <w:t>reviewers</w:t>
            </w:r>
            <w:proofErr w:type="spellEnd"/>
            <w:r w:rsidRPr="007C57CB">
              <w:rPr>
                <w:bCs/>
                <w:lang w:val="es-ES"/>
              </w:rPr>
              <w:t xml:space="preserve"> disponibles en la Bitácora de Revisiones de GitHub.</w:t>
            </w:r>
          </w:p>
        </w:tc>
      </w:tr>
    </w:tbl>
    <w:p w14:paraId="44362FF8" w14:textId="77777777" w:rsidR="0098607C" w:rsidRPr="004E5D0E" w:rsidRDefault="0098607C" w:rsidP="0098607C">
      <w:pPr>
        <w:pStyle w:val="Ttulo2"/>
        <w:rPr>
          <w:lang w:val="es-ES"/>
        </w:rPr>
      </w:pPr>
      <w:bookmarkStart w:id="22" w:name="_Toc204719614"/>
      <w:r w:rsidRPr="004E5D0E">
        <w:rPr>
          <w:lang w:val="es-ES"/>
        </w:rPr>
        <w:t>3.4 – Tarea: Evaluación del Proceso de Pruebas</w:t>
      </w:r>
      <w:bookmarkEnd w:id="22"/>
    </w:p>
    <w:p w14:paraId="08A4309F" w14:textId="485C749B" w:rsidR="0098607C" w:rsidRPr="00A02018" w:rsidRDefault="0098607C" w:rsidP="0098607C">
      <w:pPr>
        <w:pStyle w:val="NormalWeb"/>
        <w:spacing w:before="0" w:beforeAutospacing="0" w:after="200" w:afterAutospacing="0"/>
        <w:rPr>
          <w:rFonts w:ascii="Arial" w:hAnsi="Arial" w:cs="Arial"/>
          <w:sz w:val="20"/>
          <w:szCs w:val="20"/>
        </w:rPr>
      </w:pPr>
      <w:r w:rsidRPr="00984C5F">
        <w:rPr>
          <w:rFonts w:ascii="Arial" w:hAnsi="Arial" w:cs="Arial"/>
          <w:sz w:val="20"/>
          <w:szCs w:val="20"/>
        </w:rPr>
        <w:t>Esta tarea tiene como finalidad asegurar que todas las actividades relacionadas con la verificación y validación del sistema se ejecuten conforme a lo establecido en el plan de pruebas, y que los resultados obtenidos permitan concluir si el sistema cumple con los requisitos funcionales y no funcionales definidos. El enfoque está alineado con las mejores prácticas de calidad según el estándar IEEE 730-1998, adaptadas al entorno del presente proyecto.</w:t>
      </w:r>
    </w:p>
    <w:p w14:paraId="1DE9E9C1" w14:textId="77777777" w:rsidR="0098607C" w:rsidRPr="00481FBA" w:rsidRDefault="0098607C" w:rsidP="0098607C">
      <w:pPr>
        <w:rPr>
          <w:b/>
          <w:bCs/>
          <w:sz w:val="24"/>
          <w:szCs w:val="24"/>
          <w:lang w:val="es-PA"/>
        </w:rPr>
      </w:pPr>
      <w:r w:rsidRPr="00481FBA">
        <w:rPr>
          <w:b/>
          <w:bCs/>
          <w:sz w:val="24"/>
          <w:szCs w:val="24"/>
          <w:lang w:val="es-PA"/>
        </w:rPr>
        <w:t>Objetivo</w:t>
      </w:r>
    </w:p>
    <w:p w14:paraId="2C104073" w14:textId="56EDEF08" w:rsidR="0098607C" w:rsidRPr="00A02018" w:rsidRDefault="0098607C" w:rsidP="0098607C">
      <w:pPr>
        <w:pStyle w:val="NormalWeb"/>
        <w:spacing w:before="0" w:beforeAutospacing="0" w:after="200" w:afterAutospacing="0"/>
        <w:rPr>
          <w:rFonts w:ascii="Arial" w:hAnsi="Arial" w:cs="Arial"/>
          <w:sz w:val="20"/>
          <w:szCs w:val="20"/>
        </w:rPr>
      </w:pPr>
      <w:r w:rsidRPr="00984C5F">
        <w:rPr>
          <w:rFonts w:ascii="Arial" w:hAnsi="Arial" w:cs="Arial"/>
          <w:sz w:val="20"/>
          <w:szCs w:val="20"/>
        </w:rPr>
        <w:t>Garantizar que el software desarrollado ha sido sometido a pruebas rigurosas que verifiquen su correcto funcionamiento, estabilidad, cumplimiento de requisitos y preparación para ser entregado al usuario final. Esto incluye la validación de las interfaces, el rendimiento bajo condiciones normales y excepcionales, y la experiencia de usuario.</w:t>
      </w:r>
    </w:p>
    <w:p w14:paraId="0685534C" w14:textId="77777777" w:rsidR="0098607C" w:rsidRPr="00481FBA" w:rsidRDefault="0098607C" w:rsidP="0098607C">
      <w:pPr>
        <w:rPr>
          <w:b/>
          <w:bCs/>
          <w:sz w:val="24"/>
          <w:szCs w:val="24"/>
          <w:lang w:val="es-PA"/>
        </w:rPr>
      </w:pPr>
      <w:r w:rsidRPr="00481FBA">
        <w:rPr>
          <w:b/>
          <w:bCs/>
          <w:sz w:val="24"/>
          <w:szCs w:val="24"/>
          <w:lang w:val="es-PA"/>
        </w:rPr>
        <w:t>Tipos de Prueba Considerados</w:t>
      </w:r>
    </w:p>
    <w:p w14:paraId="01159952" w14:textId="590DD3AB" w:rsidR="0098607C" w:rsidRPr="00A02018" w:rsidRDefault="0098607C" w:rsidP="0098607C">
      <w:pPr>
        <w:pStyle w:val="NormalWeb"/>
        <w:spacing w:before="0" w:beforeAutospacing="0" w:after="200" w:afterAutospacing="0"/>
        <w:rPr>
          <w:rFonts w:ascii="Arial" w:hAnsi="Arial" w:cs="Arial"/>
          <w:sz w:val="20"/>
          <w:szCs w:val="20"/>
        </w:rPr>
      </w:pPr>
      <w:r w:rsidRPr="00984C5F">
        <w:rPr>
          <w:rFonts w:ascii="Arial" w:hAnsi="Arial" w:cs="Arial"/>
          <w:sz w:val="20"/>
          <w:szCs w:val="20"/>
        </w:rPr>
        <w:t>- Pruebas unitarias: validan módulos individuales del sistema.</w:t>
      </w:r>
      <w:r w:rsidRPr="00984C5F">
        <w:rPr>
          <w:rFonts w:ascii="Arial" w:hAnsi="Arial" w:cs="Arial"/>
          <w:sz w:val="20"/>
          <w:szCs w:val="20"/>
        </w:rPr>
        <w:br/>
        <w:t>- Pruebas de integración: verifican la correcta interacción entre componentes.</w:t>
      </w:r>
      <w:r w:rsidRPr="00984C5F">
        <w:rPr>
          <w:rFonts w:ascii="Arial" w:hAnsi="Arial" w:cs="Arial"/>
          <w:sz w:val="20"/>
          <w:szCs w:val="20"/>
        </w:rPr>
        <w:br/>
        <w:t>- Pruebas del sistema: comprueban el comportamiento global frente a los requisitos.</w:t>
      </w:r>
      <w:r w:rsidRPr="00984C5F">
        <w:rPr>
          <w:rFonts w:ascii="Arial" w:hAnsi="Arial" w:cs="Arial"/>
          <w:sz w:val="20"/>
          <w:szCs w:val="20"/>
        </w:rPr>
        <w:br/>
        <w:t>- Pruebas de aceptación: simulan escenarios de uso reales para validar la experiencia del usuario.</w:t>
      </w:r>
    </w:p>
    <w:p w14:paraId="34A7A167" w14:textId="77777777" w:rsidR="0098607C" w:rsidRPr="00EF61BB" w:rsidRDefault="0098607C" w:rsidP="0098607C">
      <w:pPr>
        <w:spacing w:after="200"/>
        <w:rPr>
          <w:rFonts w:eastAsia="Times New Roman"/>
          <w:b/>
          <w:bCs/>
          <w:sz w:val="24"/>
          <w:szCs w:val="24"/>
          <w:lang w:val="es-PA" w:eastAsia="es-PA"/>
        </w:rPr>
      </w:pPr>
      <w:r w:rsidRPr="00EF61BB">
        <w:rPr>
          <w:rFonts w:eastAsia="Times New Roman"/>
          <w:b/>
          <w:bCs/>
          <w:sz w:val="24"/>
          <w:szCs w:val="24"/>
          <w:lang w:val="es-PA" w:eastAsia="es-PA"/>
        </w:rPr>
        <w:t>Criterios de Éxito</w:t>
      </w:r>
    </w:p>
    <w:p w14:paraId="1DE7B241" w14:textId="77777777" w:rsidR="0098607C" w:rsidRPr="00984C5F" w:rsidRDefault="0098607C" w:rsidP="0098607C">
      <w:pPr>
        <w:spacing w:after="200"/>
        <w:rPr>
          <w:rFonts w:eastAsia="Times New Roman"/>
          <w:lang w:val="es-PA" w:eastAsia="es-PA"/>
        </w:rPr>
      </w:pPr>
      <w:r w:rsidRPr="00984C5F">
        <w:rPr>
          <w:rFonts w:eastAsia="Times New Roman"/>
          <w:lang w:val="es-PA" w:eastAsia="es-PA"/>
        </w:rPr>
        <w:t>El sistema se considerará aprobado en la fase de pruebas si al menos el 90% de los casos de prueba definidos se ejecutan con éxito, y los errores encontrados han sido clasificados como menores o corregidos adecuadamente.</w:t>
      </w:r>
    </w:p>
    <w:p w14:paraId="5CAE31AE" w14:textId="77777777" w:rsidR="0098607C" w:rsidRPr="00555627" w:rsidRDefault="0098607C" w:rsidP="0098607C">
      <w:pPr>
        <w:spacing w:before="240" w:after="240"/>
        <w:rPr>
          <w:b/>
          <w:lang w:val="es-ES"/>
        </w:rPr>
      </w:pPr>
      <w:r w:rsidRPr="00555627">
        <w:rPr>
          <w:b/>
          <w:lang w:val="es-ES"/>
        </w:rPr>
        <w:t>Tabla 7. Formulario de Verificación de Procesos – Proceso de Pruebas</w:t>
      </w:r>
    </w:p>
    <w:tbl>
      <w:tblPr>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76"/>
      </w:tblGrid>
      <w:tr w:rsidR="0098607C" w:rsidRPr="007934AC" w14:paraId="2D9E82EE" w14:textId="77777777" w:rsidTr="005F1AB1">
        <w:trPr>
          <w:jc w:val="center"/>
        </w:trPr>
        <w:tc>
          <w:tcPr>
            <w:tcW w:w="9576" w:type="dxa"/>
            <w:shd w:val="clear" w:color="auto" w:fill="DDDECE"/>
          </w:tcPr>
          <w:p w14:paraId="21B4BC0A" w14:textId="77777777" w:rsidR="0098607C" w:rsidRPr="004E5D0E" w:rsidRDefault="0098607C" w:rsidP="0069666F">
            <w:pPr>
              <w:pBdr>
                <w:top w:val="nil"/>
                <w:left w:val="nil"/>
                <w:bottom w:val="nil"/>
                <w:right w:val="nil"/>
                <w:between w:val="nil"/>
              </w:pBdr>
              <w:shd w:val="clear" w:color="auto" w:fill="DDDECE"/>
              <w:spacing w:before="120" w:after="120"/>
              <w:jc w:val="center"/>
              <w:rPr>
                <w:b/>
                <w:color w:val="000000"/>
                <w:sz w:val="24"/>
                <w:szCs w:val="24"/>
                <w:lang w:val="es-ES"/>
              </w:rPr>
            </w:pPr>
            <w:r w:rsidRPr="004E5D0E">
              <w:rPr>
                <w:b/>
                <w:sz w:val="24"/>
                <w:szCs w:val="24"/>
                <w:lang w:val="es-ES"/>
              </w:rPr>
              <w:t xml:space="preserve">Lista </w:t>
            </w:r>
            <w:r>
              <w:rPr>
                <w:b/>
                <w:sz w:val="24"/>
                <w:szCs w:val="24"/>
                <w:lang w:val="es-ES"/>
              </w:rPr>
              <w:t>d</w:t>
            </w:r>
            <w:r w:rsidRPr="004E5D0E">
              <w:rPr>
                <w:b/>
                <w:sz w:val="24"/>
                <w:szCs w:val="24"/>
                <w:lang w:val="es-ES"/>
              </w:rPr>
              <w:t xml:space="preserve">e </w:t>
            </w:r>
            <w:r>
              <w:rPr>
                <w:b/>
                <w:sz w:val="24"/>
                <w:szCs w:val="24"/>
                <w:lang w:val="es-ES"/>
              </w:rPr>
              <w:t>v</w:t>
            </w:r>
            <w:r w:rsidRPr="004E5D0E">
              <w:rPr>
                <w:b/>
                <w:sz w:val="24"/>
                <w:szCs w:val="24"/>
                <w:lang w:val="es-ES"/>
              </w:rPr>
              <w:t xml:space="preserve">erificación </w:t>
            </w:r>
            <w:r>
              <w:rPr>
                <w:b/>
                <w:sz w:val="24"/>
                <w:szCs w:val="24"/>
                <w:lang w:val="es-ES"/>
              </w:rPr>
              <w:t>d</w:t>
            </w:r>
            <w:r w:rsidRPr="004E5D0E">
              <w:rPr>
                <w:b/>
                <w:sz w:val="24"/>
                <w:szCs w:val="24"/>
                <w:lang w:val="es-ES"/>
              </w:rPr>
              <w:t xml:space="preserve">el </w:t>
            </w:r>
            <w:r>
              <w:rPr>
                <w:b/>
                <w:sz w:val="24"/>
                <w:szCs w:val="24"/>
                <w:lang w:val="es-ES"/>
              </w:rPr>
              <w:t>p</w:t>
            </w:r>
            <w:r w:rsidRPr="004E5D0E">
              <w:rPr>
                <w:b/>
                <w:sz w:val="24"/>
                <w:szCs w:val="24"/>
                <w:lang w:val="es-ES"/>
              </w:rPr>
              <w:t xml:space="preserve">roceso </w:t>
            </w:r>
            <w:r>
              <w:rPr>
                <w:b/>
                <w:sz w:val="24"/>
                <w:szCs w:val="24"/>
                <w:lang w:val="es-ES"/>
              </w:rPr>
              <w:t>d</w:t>
            </w:r>
            <w:r w:rsidRPr="004E5D0E">
              <w:rPr>
                <w:b/>
                <w:sz w:val="24"/>
                <w:szCs w:val="24"/>
                <w:lang w:val="es-ES"/>
              </w:rPr>
              <w:t xml:space="preserve">e </w:t>
            </w:r>
            <w:r>
              <w:rPr>
                <w:b/>
                <w:sz w:val="24"/>
                <w:szCs w:val="24"/>
                <w:lang w:val="es-ES"/>
              </w:rPr>
              <w:t>p</w:t>
            </w:r>
            <w:r w:rsidRPr="004E5D0E">
              <w:rPr>
                <w:b/>
                <w:sz w:val="24"/>
                <w:szCs w:val="24"/>
                <w:lang w:val="es-ES"/>
              </w:rPr>
              <w:t>ruebas</w:t>
            </w:r>
          </w:p>
        </w:tc>
      </w:tr>
      <w:tr w:rsidR="0098607C" w:rsidRPr="007934AC" w14:paraId="07694061" w14:textId="77777777">
        <w:trPr>
          <w:jc w:val="center"/>
        </w:trPr>
        <w:tc>
          <w:tcPr>
            <w:tcW w:w="9576" w:type="dxa"/>
          </w:tcPr>
          <w:p w14:paraId="3511C040" w14:textId="77777777" w:rsidR="0098607C" w:rsidRPr="00C0694B" w:rsidRDefault="0098607C" w:rsidP="003A32EB">
            <w:pPr>
              <w:rPr>
                <w:b/>
                <w:lang w:val="es-419"/>
              </w:rPr>
            </w:pPr>
            <w:r w:rsidRPr="00C0694B">
              <w:rPr>
                <w:b/>
                <w:lang w:val="es-419"/>
              </w:rPr>
              <w:t>Proceso d</w:t>
            </w:r>
            <w:r>
              <w:rPr>
                <w:b/>
                <w:lang w:val="es-419"/>
              </w:rPr>
              <w:t xml:space="preserve">e pruebas </w:t>
            </w:r>
            <w:r w:rsidRPr="001A1B1E">
              <w:rPr>
                <w:b/>
                <w:lang w:val="es-419"/>
              </w:rPr>
              <w:t>– Proyecto Actual</w:t>
            </w:r>
          </w:p>
          <w:p w14:paraId="05091E49" w14:textId="77777777" w:rsidR="0098607C" w:rsidRPr="00C0694B" w:rsidRDefault="0098607C" w:rsidP="003A32EB">
            <w:pPr>
              <w:rPr>
                <w:b/>
                <w:lang w:val="es-419"/>
              </w:rPr>
            </w:pPr>
            <w:r w:rsidRPr="00C0694B">
              <w:rPr>
                <w:b/>
                <w:lang w:val="es-419"/>
              </w:rPr>
              <w:t>Fecha:</w:t>
            </w:r>
            <w:r>
              <w:rPr>
                <w:b/>
                <w:lang w:val="es-419"/>
              </w:rPr>
              <w:t xml:space="preserve"> 28 de julio de 2025</w:t>
            </w:r>
          </w:p>
          <w:p w14:paraId="49DB917D" w14:textId="77777777" w:rsidR="0098607C" w:rsidRPr="00C0694B" w:rsidRDefault="0098607C" w:rsidP="003A32EB">
            <w:pPr>
              <w:rPr>
                <w:b/>
                <w:lang w:val="es-419"/>
              </w:rPr>
            </w:pPr>
            <w:r w:rsidRPr="00C0694B">
              <w:rPr>
                <w:b/>
                <w:lang w:val="es-419"/>
              </w:rPr>
              <w:t>Elaborado por:</w:t>
            </w:r>
            <w:r>
              <w:rPr>
                <w:b/>
                <w:lang w:val="es-419"/>
              </w:rPr>
              <w:t xml:space="preserve"> </w:t>
            </w:r>
            <w:proofErr w:type="spellStart"/>
            <w:r>
              <w:rPr>
                <w:b/>
                <w:lang w:val="es-419"/>
              </w:rPr>
              <w:t>Eriol</w:t>
            </w:r>
            <w:proofErr w:type="spellEnd"/>
            <w:r>
              <w:rPr>
                <w:b/>
                <w:lang w:val="es-419"/>
              </w:rPr>
              <w:t xml:space="preserve"> </w:t>
            </w:r>
            <w:proofErr w:type="spellStart"/>
            <w:r>
              <w:rPr>
                <w:b/>
                <w:lang w:val="es-419"/>
              </w:rPr>
              <w:t>Tuñon</w:t>
            </w:r>
            <w:proofErr w:type="spellEnd"/>
            <w:r>
              <w:rPr>
                <w:b/>
                <w:lang w:val="es-419"/>
              </w:rPr>
              <w:t xml:space="preserve">, </w:t>
            </w:r>
            <w:proofErr w:type="spellStart"/>
            <w:r>
              <w:rPr>
                <w:b/>
                <w:lang w:val="es-419"/>
              </w:rPr>
              <w:t>Kazim</w:t>
            </w:r>
            <w:proofErr w:type="spellEnd"/>
            <w:r>
              <w:rPr>
                <w:b/>
                <w:lang w:val="es-419"/>
              </w:rPr>
              <w:t xml:space="preserve"> Jesse</w:t>
            </w:r>
          </w:p>
        </w:tc>
      </w:tr>
      <w:tr w:rsidR="0098607C" w:rsidRPr="007934AC" w14:paraId="237B0BBF" w14:textId="77777777">
        <w:trPr>
          <w:jc w:val="center"/>
        </w:trPr>
        <w:tc>
          <w:tcPr>
            <w:tcW w:w="9576" w:type="dxa"/>
          </w:tcPr>
          <w:p w14:paraId="6BD78627" w14:textId="77777777" w:rsidR="0098607C" w:rsidRPr="00625C68" w:rsidRDefault="0098607C" w:rsidP="003A32EB">
            <w:pPr>
              <w:tabs>
                <w:tab w:val="left" w:pos="720"/>
                <w:tab w:val="left" w:pos="990"/>
                <w:tab w:val="left" w:pos="1440"/>
                <w:tab w:val="left" w:pos="1713"/>
                <w:tab w:val="left" w:pos="9360"/>
              </w:tabs>
              <w:spacing w:before="120" w:after="120"/>
              <w:rPr>
                <w:b/>
                <w:lang w:val="es-ES"/>
              </w:rPr>
            </w:pPr>
            <w:r w:rsidRPr="00625C68">
              <w:rPr>
                <w:b/>
                <w:lang w:val="es-ES"/>
              </w:rPr>
              <w:t>Procedimientos:</w:t>
            </w:r>
          </w:p>
          <w:p w14:paraId="464279DB" w14:textId="77777777" w:rsidR="0098607C" w:rsidRPr="00625C68" w:rsidRDefault="0098607C" w:rsidP="003A32EB">
            <w:pPr>
              <w:tabs>
                <w:tab w:val="left" w:pos="720"/>
                <w:tab w:val="left" w:pos="990"/>
                <w:tab w:val="left" w:pos="1440"/>
                <w:tab w:val="left" w:pos="1713"/>
                <w:tab w:val="left" w:pos="9360"/>
              </w:tabs>
              <w:spacing w:before="120" w:after="120"/>
              <w:rPr>
                <w:lang w:val="es-ES"/>
              </w:rPr>
            </w:pPr>
            <w:r w:rsidRPr="00625C68">
              <w:rPr>
                <w:lang w:val="es-ES"/>
              </w:rPr>
              <w:t>_</w:t>
            </w:r>
            <w:r w:rsidRPr="00625C68">
              <w:rPr>
                <w:rFonts w:ascii="Segoe UI Emoji" w:hAnsi="Segoe UI Emoji" w:cs="Segoe UI Emoji"/>
                <w:lang w:val="es-ES"/>
              </w:rPr>
              <w:t>✅</w:t>
            </w:r>
            <w:r w:rsidRPr="00625C68">
              <w:rPr>
                <w:lang w:val="es-ES"/>
              </w:rPr>
              <w:t>__ Los casos de prueba están definidos.</w:t>
            </w:r>
          </w:p>
          <w:p w14:paraId="7F49B1C7" w14:textId="77777777" w:rsidR="0098607C" w:rsidRPr="00625C68" w:rsidRDefault="0098607C" w:rsidP="003A32EB">
            <w:pPr>
              <w:tabs>
                <w:tab w:val="left" w:pos="720"/>
                <w:tab w:val="left" w:pos="990"/>
                <w:tab w:val="left" w:pos="1440"/>
                <w:tab w:val="left" w:pos="1713"/>
                <w:tab w:val="left" w:pos="9360"/>
              </w:tabs>
              <w:spacing w:before="120" w:after="120"/>
              <w:rPr>
                <w:lang w:val="es-ES"/>
              </w:rPr>
            </w:pPr>
            <w:r w:rsidRPr="00625C68">
              <w:rPr>
                <w:lang w:val="es-ES"/>
              </w:rPr>
              <w:t>__x__ Se siguen los casos de prueba definidos.</w:t>
            </w:r>
          </w:p>
          <w:p w14:paraId="49361CB9" w14:textId="77777777" w:rsidR="0098607C" w:rsidRPr="00625C68" w:rsidRDefault="0098607C" w:rsidP="003A32EB">
            <w:pPr>
              <w:tabs>
                <w:tab w:val="left" w:pos="720"/>
                <w:tab w:val="left" w:pos="990"/>
                <w:tab w:val="left" w:pos="1440"/>
                <w:tab w:val="left" w:pos="1713"/>
                <w:tab w:val="left" w:pos="9360"/>
              </w:tabs>
              <w:spacing w:before="120" w:after="120"/>
              <w:rPr>
                <w:lang w:val="es-ES"/>
              </w:rPr>
            </w:pPr>
            <w:r w:rsidRPr="00625C68">
              <w:rPr>
                <w:lang w:val="es-ES"/>
              </w:rPr>
              <w:t>_</w:t>
            </w:r>
            <w:r w:rsidRPr="00625C68">
              <w:rPr>
                <w:rFonts w:ascii="Segoe UI Emoji" w:hAnsi="Segoe UI Emoji" w:cs="Segoe UI Emoji"/>
                <w:lang w:val="es-ES"/>
              </w:rPr>
              <w:t>✅</w:t>
            </w:r>
            <w:r w:rsidRPr="00625C68">
              <w:rPr>
                <w:lang w:val="es-ES"/>
              </w:rPr>
              <w:t>___ Están definidos los criterios de aprobación o rechazo de las pruebas.</w:t>
            </w:r>
          </w:p>
          <w:p w14:paraId="3BF8C1BE" w14:textId="77777777" w:rsidR="0098607C" w:rsidRPr="00625C68" w:rsidRDefault="0098607C" w:rsidP="003A32EB">
            <w:pPr>
              <w:tabs>
                <w:tab w:val="left" w:pos="720"/>
                <w:tab w:val="left" w:pos="990"/>
                <w:tab w:val="left" w:pos="1440"/>
                <w:tab w:val="left" w:pos="1713"/>
                <w:tab w:val="left" w:pos="9360"/>
              </w:tabs>
              <w:spacing w:before="120" w:after="120"/>
              <w:rPr>
                <w:lang w:val="es-ES"/>
              </w:rPr>
            </w:pPr>
            <w:r w:rsidRPr="00625C68">
              <w:rPr>
                <w:lang w:val="es-ES"/>
              </w:rPr>
              <w:t>__x__ Existe un plan de pruebas aprobado y una descripción de las pruebas.</w:t>
            </w:r>
          </w:p>
          <w:p w14:paraId="512D7C60" w14:textId="77777777" w:rsidR="0098607C" w:rsidRPr="00625C68" w:rsidRDefault="0098607C" w:rsidP="003A32EB">
            <w:pPr>
              <w:tabs>
                <w:tab w:val="left" w:pos="720"/>
                <w:tab w:val="left" w:pos="990"/>
                <w:tab w:val="left" w:pos="1440"/>
                <w:tab w:val="left" w:pos="1713"/>
                <w:tab w:val="left" w:pos="9360"/>
              </w:tabs>
              <w:spacing w:before="120" w:after="120"/>
              <w:rPr>
                <w:lang w:val="es-ES"/>
              </w:rPr>
            </w:pPr>
            <w:r w:rsidRPr="00625C68">
              <w:rPr>
                <w:lang w:val="es-ES"/>
              </w:rPr>
              <w:lastRenderedPageBreak/>
              <w:t>_</w:t>
            </w:r>
            <w:r w:rsidRPr="00625C68">
              <w:rPr>
                <w:rFonts w:ascii="Segoe UI Emoji" w:hAnsi="Segoe UI Emoji" w:cs="Segoe UI Emoji"/>
                <w:lang w:val="es-ES"/>
              </w:rPr>
              <w:t>✅</w:t>
            </w:r>
            <w:r w:rsidRPr="00625C68">
              <w:rPr>
                <w:lang w:val="es-ES"/>
              </w:rPr>
              <w:t>___ El entorno de pruebas, incluyendo tanto los requerimientos de hardware como de software, está configurado según lo requerido por el plan de pruebas.</w:t>
            </w:r>
          </w:p>
          <w:p w14:paraId="59094D5C" w14:textId="77777777" w:rsidR="0098607C" w:rsidRPr="00625C68" w:rsidRDefault="0098607C" w:rsidP="003A32EB">
            <w:pPr>
              <w:tabs>
                <w:tab w:val="left" w:pos="720"/>
                <w:tab w:val="left" w:pos="990"/>
                <w:tab w:val="left" w:pos="1440"/>
                <w:tab w:val="left" w:pos="1713"/>
                <w:tab w:val="left" w:pos="9360"/>
              </w:tabs>
              <w:spacing w:before="120" w:after="120"/>
              <w:rPr>
                <w:lang w:val="es-ES"/>
              </w:rPr>
            </w:pPr>
            <w:r w:rsidRPr="00625C68">
              <w:rPr>
                <w:lang w:val="es-ES"/>
              </w:rPr>
              <w:t>__</w:t>
            </w:r>
            <w:r w:rsidRPr="00625C68">
              <w:rPr>
                <w:rFonts w:ascii="Segoe UI Emoji" w:hAnsi="Segoe UI Emoji" w:cs="Segoe UI Emoji"/>
                <w:lang w:val="es-ES"/>
              </w:rPr>
              <w:t>✅</w:t>
            </w:r>
            <w:r w:rsidRPr="00625C68">
              <w:rPr>
                <w:lang w:val="es-ES"/>
              </w:rPr>
              <w:t>__ Cada caso de prueba en la descripción de pruebas es ejecutado.</w:t>
            </w:r>
          </w:p>
          <w:p w14:paraId="54E99E22" w14:textId="77777777" w:rsidR="0098607C" w:rsidRPr="00625C68" w:rsidRDefault="0098607C" w:rsidP="003A32EB">
            <w:pPr>
              <w:tabs>
                <w:tab w:val="left" w:pos="720"/>
                <w:tab w:val="left" w:pos="990"/>
                <w:tab w:val="left" w:pos="1440"/>
                <w:tab w:val="left" w:pos="1713"/>
                <w:tab w:val="left" w:pos="9360"/>
              </w:tabs>
              <w:spacing w:before="120" w:after="120"/>
              <w:rPr>
                <w:lang w:val="es-ES"/>
              </w:rPr>
            </w:pPr>
            <w:r w:rsidRPr="00625C68">
              <w:rPr>
                <w:lang w:val="es-ES"/>
              </w:rPr>
              <w:t>__</w:t>
            </w:r>
            <w:r w:rsidRPr="00625C68">
              <w:rPr>
                <w:rFonts w:ascii="Segoe UI Emoji" w:hAnsi="Segoe UI Emoji" w:cs="Segoe UI Emoji"/>
                <w:lang w:val="es-ES"/>
              </w:rPr>
              <w:t>✅</w:t>
            </w:r>
            <w:r w:rsidRPr="00625C68">
              <w:rPr>
                <w:lang w:val="es-ES"/>
              </w:rPr>
              <w:t>__ Los resultados de las pruebas se registran en un informe de pruebas.</w:t>
            </w:r>
          </w:p>
          <w:p w14:paraId="216464C8" w14:textId="77777777" w:rsidR="0098607C" w:rsidRPr="004E5D0E" w:rsidRDefault="0098607C" w:rsidP="003A32EB">
            <w:pPr>
              <w:tabs>
                <w:tab w:val="left" w:pos="720"/>
                <w:tab w:val="left" w:pos="990"/>
                <w:tab w:val="left" w:pos="1440"/>
                <w:tab w:val="left" w:pos="1713"/>
                <w:tab w:val="left" w:pos="9360"/>
              </w:tabs>
              <w:spacing w:before="120" w:after="120"/>
              <w:rPr>
                <w:color w:val="808080"/>
                <w:lang w:val="es-ES"/>
              </w:rPr>
            </w:pPr>
            <w:r w:rsidRPr="00625C68">
              <w:rPr>
                <w:lang w:val="es-ES"/>
              </w:rPr>
              <w:t>__</w:t>
            </w:r>
            <w:r w:rsidRPr="00625C68">
              <w:rPr>
                <w:rFonts w:ascii="Segoe UI Emoji" w:hAnsi="Segoe UI Emoji" w:cs="Segoe UI Emoji"/>
                <w:lang w:val="es-ES"/>
              </w:rPr>
              <w:t>✅</w:t>
            </w:r>
            <w:r w:rsidRPr="00625C68">
              <w:rPr>
                <w:lang w:val="es-ES"/>
              </w:rPr>
              <w:t>__ Todos los casos de prueba son ejecutados sobre el sistema.</w:t>
            </w:r>
          </w:p>
        </w:tc>
      </w:tr>
    </w:tbl>
    <w:p w14:paraId="427E75FA" w14:textId="77777777" w:rsidR="0098607C" w:rsidRDefault="0098607C" w:rsidP="0098607C">
      <w:pPr>
        <w:rPr>
          <w:sz w:val="24"/>
          <w:szCs w:val="24"/>
          <w:lang w:val="es-PA" w:eastAsia="es-PA"/>
        </w:rPr>
      </w:pPr>
    </w:p>
    <w:p w14:paraId="0880DEA0" w14:textId="77777777" w:rsidR="0098607C" w:rsidRPr="00E72070" w:rsidRDefault="0098607C" w:rsidP="0098607C">
      <w:pPr>
        <w:spacing w:line="360" w:lineRule="auto"/>
        <w:rPr>
          <w:b/>
          <w:bCs/>
          <w:sz w:val="24"/>
          <w:szCs w:val="24"/>
          <w:lang w:val="es-PA" w:eastAsia="es-PA"/>
        </w:rPr>
      </w:pPr>
      <w:r w:rsidRPr="00E72070">
        <w:rPr>
          <w:b/>
          <w:bCs/>
          <w:sz w:val="24"/>
          <w:szCs w:val="24"/>
          <w:lang w:val="es-PA" w:eastAsia="es-PA"/>
        </w:rPr>
        <w:t>Herramientas Utilizadas</w:t>
      </w:r>
    </w:p>
    <w:p w14:paraId="5D6F7EA6" w14:textId="3BCD52CD" w:rsidR="0098607C" w:rsidRPr="00A02018" w:rsidRDefault="0098607C" w:rsidP="0098607C">
      <w:pPr>
        <w:spacing w:after="200"/>
        <w:rPr>
          <w:rFonts w:eastAsia="Times New Roman"/>
          <w:lang w:val="es-PA" w:eastAsia="es-PA"/>
        </w:rPr>
      </w:pPr>
      <w:r w:rsidRPr="00984C5F">
        <w:rPr>
          <w:rFonts w:eastAsia="Times New Roman"/>
          <w:lang w:val="es-PA" w:eastAsia="es-PA"/>
        </w:rPr>
        <w:t xml:space="preserve">Para la planificación, ejecución y documentación de las pruebas, se utilizaron herramientas como Google </w:t>
      </w:r>
      <w:proofErr w:type="spellStart"/>
      <w:r w:rsidRPr="00984C5F">
        <w:rPr>
          <w:rFonts w:eastAsia="Times New Roman"/>
          <w:lang w:val="es-PA" w:eastAsia="es-PA"/>
        </w:rPr>
        <w:t>Docs</w:t>
      </w:r>
      <w:proofErr w:type="spellEnd"/>
      <w:r w:rsidRPr="00984C5F">
        <w:rPr>
          <w:rFonts w:eastAsia="Times New Roman"/>
          <w:lang w:val="es-PA" w:eastAsia="es-PA"/>
        </w:rPr>
        <w:t xml:space="preserve"> para registrar los planes y resultados, Trello para asignar y visualizar tareas de prueba, y Google Drive como repositorio central de evidencia (capturas, archivos, informes). Estas herramientas facilitaron la colaboración entre los miembros del equipo en tiempo real.</w:t>
      </w:r>
    </w:p>
    <w:p w14:paraId="195A8EFB" w14:textId="77777777" w:rsidR="0098607C" w:rsidRPr="00E72070" w:rsidRDefault="0098607C" w:rsidP="0098607C">
      <w:pPr>
        <w:spacing w:line="360" w:lineRule="auto"/>
        <w:rPr>
          <w:b/>
          <w:bCs/>
          <w:sz w:val="44"/>
          <w:szCs w:val="44"/>
          <w:lang w:val="es-PA" w:eastAsia="es-PA"/>
        </w:rPr>
      </w:pPr>
      <w:r w:rsidRPr="00E72070">
        <w:rPr>
          <w:b/>
          <w:bCs/>
          <w:sz w:val="24"/>
          <w:szCs w:val="24"/>
          <w:lang w:val="es-PA" w:eastAsia="es-PA"/>
        </w:rPr>
        <w:t>Riesgos Considerados</w:t>
      </w:r>
    </w:p>
    <w:p w14:paraId="422C0382" w14:textId="77777777" w:rsidR="0098607C" w:rsidRPr="00984C5F" w:rsidRDefault="0098607C" w:rsidP="0098607C">
      <w:pPr>
        <w:rPr>
          <w:rFonts w:eastAsia="Times New Roman"/>
          <w:lang w:val="es-PA" w:eastAsia="es-PA"/>
        </w:rPr>
      </w:pPr>
      <w:r w:rsidRPr="00984C5F">
        <w:rPr>
          <w:rFonts w:eastAsia="Times New Roman"/>
          <w:lang w:val="es-PA" w:eastAsia="es-PA"/>
        </w:rPr>
        <w:t>- Cobertura incompleta de pruebas por falta de tiempo o definición de escenarios.</w:t>
      </w:r>
      <w:r w:rsidRPr="00984C5F">
        <w:rPr>
          <w:rFonts w:eastAsia="Times New Roman"/>
          <w:lang w:val="es-PA" w:eastAsia="es-PA"/>
        </w:rPr>
        <w:br/>
        <w:t>- Ambigüedad en requisitos que genera casos de prueba poco claros.</w:t>
      </w:r>
      <w:r w:rsidRPr="00984C5F">
        <w:rPr>
          <w:rFonts w:eastAsia="Times New Roman"/>
          <w:lang w:val="es-PA" w:eastAsia="es-PA"/>
        </w:rPr>
        <w:br/>
        <w:t>- Registro inadecuado de resultados o fallos que dificulta la trazabilidad.</w:t>
      </w:r>
      <w:r w:rsidRPr="00984C5F">
        <w:rPr>
          <w:rFonts w:eastAsia="Times New Roman"/>
          <w:lang w:val="es-PA" w:eastAsia="es-PA"/>
        </w:rPr>
        <w:br/>
        <w:t>- Correcciones tardías que no permiten validar completamente los cambios.</w:t>
      </w:r>
    </w:p>
    <w:p w14:paraId="6C4C62F7" w14:textId="77777777" w:rsidR="0098607C" w:rsidRPr="00E72070" w:rsidRDefault="0098607C" w:rsidP="0098607C">
      <w:pPr>
        <w:rPr>
          <w:sz w:val="24"/>
          <w:szCs w:val="24"/>
          <w:lang w:val="es-ES"/>
        </w:rPr>
      </w:pPr>
    </w:p>
    <w:p w14:paraId="497D82CF" w14:textId="77777777" w:rsidR="0098607C" w:rsidRPr="004E5D0E" w:rsidRDefault="0098607C" w:rsidP="0098607C">
      <w:pPr>
        <w:pStyle w:val="Ttulo2"/>
        <w:rPr>
          <w:lang w:val="es-ES"/>
        </w:rPr>
      </w:pPr>
      <w:bookmarkStart w:id="23" w:name="_Toc204719615"/>
      <w:r w:rsidRPr="004E5D0E">
        <w:rPr>
          <w:lang w:val="es-ES"/>
        </w:rPr>
        <w:t>3.5 – Tarea: Evaluación del Proceso de Gestión de Despliegue y Liberación</w:t>
      </w:r>
      <w:bookmarkEnd w:id="23"/>
    </w:p>
    <w:p w14:paraId="6F101A62" w14:textId="77777777" w:rsidR="0098607C" w:rsidRPr="00984C5F" w:rsidRDefault="0098607C" w:rsidP="0098607C">
      <w:pPr>
        <w:jc w:val="both"/>
        <w:rPr>
          <w:lang w:val="es-PA"/>
        </w:rPr>
      </w:pPr>
      <w:r w:rsidRPr="00984C5F">
        <w:rPr>
          <w:lang w:val="es-PA"/>
        </w:rPr>
        <w:t>El propósito de esta tarea evaluativa del proceso de gestión de liberación y despliegue es asegurar que la entrega del software a producción se realice de manera controlada, cumpliendo con todos los criterios técnicos y de calidad, y minimizando los riesgos operacionales. La evaluación busca validar que las actividades previas al despliegue, el proceso mismo y el seguimiento posterior se desarrollen según lo establecido.</w:t>
      </w:r>
    </w:p>
    <w:p w14:paraId="57D123FA" w14:textId="77777777" w:rsidR="0098607C" w:rsidRPr="00E72070" w:rsidRDefault="0098607C" w:rsidP="0098607C">
      <w:pPr>
        <w:jc w:val="both"/>
        <w:rPr>
          <w:sz w:val="24"/>
          <w:szCs w:val="24"/>
          <w:lang w:val="es-PA"/>
        </w:rPr>
      </w:pPr>
    </w:p>
    <w:p w14:paraId="0D5E09C3" w14:textId="77777777" w:rsidR="0098607C" w:rsidRPr="0069666F" w:rsidRDefault="0098607C" w:rsidP="0098607C">
      <w:pPr>
        <w:jc w:val="both"/>
        <w:rPr>
          <w:lang w:val="es-PA"/>
        </w:rPr>
      </w:pPr>
      <w:r w:rsidRPr="0069666F">
        <w:rPr>
          <w:lang w:val="es-PA"/>
        </w:rPr>
        <w:t xml:space="preserve">Este enfoque se alinea con las prácticas de calidad establecidas en el estándar IEEE 828-2012, que promueve una gestión formal y trazable del proceso de liberación del software, incluyendo auditorías, validaciones del entorno, procedimientos de </w:t>
      </w:r>
      <w:proofErr w:type="spellStart"/>
      <w:r w:rsidRPr="0069666F">
        <w:rPr>
          <w:lang w:val="es-PA"/>
        </w:rPr>
        <w:t>rollback</w:t>
      </w:r>
      <w:proofErr w:type="spellEnd"/>
      <w:r w:rsidRPr="0069666F">
        <w:rPr>
          <w:lang w:val="es-PA"/>
        </w:rPr>
        <w:t xml:space="preserve"> y monitoreo </w:t>
      </w:r>
      <w:proofErr w:type="spellStart"/>
      <w:r w:rsidRPr="0069666F">
        <w:rPr>
          <w:lang w:val="es-PA"/>
        </w:rPr>
        <w:t>post-deployment</w:t>
      </w:r>
      <w:proofErr w:type="spellEnd"/>
      <w:r w:rsidRPr="0069666F">
        <w:rPr>
          <w:lang w:val="es-PA"/>
        </w:rPr>
        <w:t>.</w:t>
      </w:r>
    </w:p>
    <w:p w14:paraId="6BA92C71" w14:textId="77777777" w:rsidR="0098607C" w:rsidRPr="00E72070" w:rsidRDefault="0098607C" w:rsidP="0098607C">
      <w:pPr>
        <w:jc w:val="both"/>
        <w:rPr>
          <w:sz w:val="24"/>
          <w:szCs w:val="24"/>
          <w:lang w:val="es-PA"/>
        </w:rPr>
      </w:pPr>
    </w:p>
    <w:p w14:paraId="541AEA81" w14:textId="77777777" w:rsidR="0098607C" w:rsidRPr="00E72070" w:rsidRDefault="0098607C" w:rsidP="0098607C">
      <w:pPr>
        <w:rPr>
          <w:b/>
          <w:bCs/>
          <w:sz w:val="24"/>
          <w:szCs w:val="24"/>
          <w:lang w:val="es-PA" w:eastAsia="es-PA"/>
        </w:rPr>
      </w:pPr>
      <w:r w:rsidRPr="00E72070">
        <w:rPr>
          <w:b/>
          <w:bCs/>
          <w:sz w:val="24"/>
          <w:szCs w:val="24"/>
          <w:lang w:val="es-PA" w:eastAsia="es-PA"/>
        </w:rPr>
        <w:t>Herramientas De Gestión usadas:</w:t>
      </w:r>
    </w:p>
    <w:p w14:paraId="27A32FA8" w14:textId="77777777" w:rsidR="0098607C" w:rsidRDefault="0098607C" w:rsidP="0098607C">
      <w:pPr>
        <w:jc w:val="both"/>
        <w:rPr>
          <w:lang w:val="es-PA"/>
        </w:rPr>
      </w:pPr>
    </w:p>
    <w:p w14:paraId="3A67FCE0" w14:textId="77777777" w:rsidR="0098607C" w:rsidRPr="0069666F" w:rsidRDefault="0098607C" w:rsidP="0098607C">
      <w:pPr>
        <w:jc w:val="both"/>
        <w:rPr>
          <w:lang w:val="es-PA"/>
        </w:rPr>
      </w:pPr>
      <w:r w:rsidRPr="0069666F">
        <w:rPr>
          <w:lang w:val="es-PA"/>
        </w:rPr>
        <w:t xml:space="preserve">Se utilizaron estas herramientas para apoyar las actividades del proceso de liberación: GitHub para la generación de versiones y empaquetado del software, Trello y Jira para el seguimiento de tareas y cambios aprobados, Google </w:t>
      </w:r>
      <w:proofErr w:type="spellStart"/>
      <w:r w:rsidRPr="0069666F">
        <w:rPr>
          <w:lang w:val="es-PA"/>
        </w:rPr>
        <w:t>Docs</w:t>
      </w:r>
      <w:proofErr w:type="spellEnd"/>
      <w:r w:rsidRPr="0069666F">
        <w:rPr>
          <w:lang w:val="es-PA"/>
        </w:rPr>
        <w:t xml:space="preserve"> para la documentación de procedimientos y validaciones, y pipelines de integración continua para automatizar el proceso de </w:t>
      </w:r>
      <w:proofErr w:type="spellStart"/>
      <w:r w:rsidRPr="0069666F">
        <w:rPr>
          <w:lang w:val="es-PA"/>
        </w:rPr>
        <w:t>build</w:t>
      </w:r>
      <w:proofErr w:type="spellEnd"/>
      <w:r w:rsidRPr="0069666F">
        <w:rPr>
          <w:lang w:val="es-PA"/>
        </w:rPr>
        <w:t xml:space="preserve"> y </w:t>
      </w:r>
      <w:proofErr w:type="spellStart"/>
      <w:r w:rsidRPr="0069666F">
        <w:rPr>
          <w:lang w:val="es-PA"/>
        </w:rPr>
        <w:t>deployment</w:t>
      </w:r>
      <w:proofErr w:type="spellEnd"/>
      <w:r w:rsidRPr="0069666F">
        <w:rPr>
          <w:lang w:val="es-PA"/>
        </w:rPr>
        <w:t>.</w:t>
      </w:r>
    </w:p>
    <w:p w14:paraId="425CE3BC" w14:textId="77777777" w:rsidR="0098607C" w:rsidRPr="00114456" w:rsidRDefault="0098607C" w:rsidP="0098607C">
      <w:pPr>
        <w:jc w:val="both"/>
        <w:rPr>
          <w:lang w:val="es-PA"/>
        </w:rPr>
      </w:pPr>
    </w:p>
    <w:p w14:paraId="18DBB67D" w14:textId="4FE94F15" w:rsidR="0098607C" w:rsidRPr="004E5D0E" w:rsidRDefault="0098607C" w:rsidP="0098607C">
      <w:pPr>
        <w:jc w:val="both"/>
        <w:rPr>
          <w:b/>
          <w:color w:val="808080"/>
          <w:lang w:val="es-ES"/>
        </w:rPr>
      </w:pPr>
      <w:r w:rsidRPr="00F60308">
        <w:rPr>
          <w:b/>
          <w:lang w:val="es-ES"/>
        </w:rPr>
        <w:t>Tabla 8. Formulario de Verificación de Procesos – Proceso de Gestión de Liberación/Despliegue</w:t>
      </w:r>
    </w:p>
    <w:tbl>
      <w:tblPr>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76"/>
      </w:tblGrid>
      <w:tr w:rsidR="0098607C" w:rsidRPr="007934AC" w14:paraId="24B6932A" w14:textId="77777777" w:rsidTr="0069666F">
        <w:trPr>
          <w:jc w:val="center"/>
        </w:trPr>
        <w:tc>
          <w:tcPr>
            <w:tcW w:w="9576" w:type="dxa"/>
            <w:shd w:val="clear" w:color="auto" w:fill="DDDECE"/>
          </w:tcPr>
          <w:p w14:paraId="3FF492F5" w14:textId="77777777" w:rsidR="0098607C" w:rsidRPr="004E5D0E" w:rsidRDefault="0098607C" w:rsidP="003A32EB">
            <w:pPr>
              <w:pBdr>
                <w:top w:val="nil"/>
                <w:left w:val="nil"/>
                <w:bottom w:val="nil"/>
                <w:right w:val="nil"/>
                <w:between w:val="nil"/>
              </w:pBdr>
              <w:spacing w:before="120" w:after="120"/>
              <w:jc w:val="center"/>
              <w:rPr>
                <w:b/>
                <w:color w:val="000000"/>
                <w:sz w:val="24"/>
                <w:szCs w:val="24"/>
                <w:lang w:val="es-ES"/>
              </w:rPr>
            </w:pPr>
            <w:r w:rsidRPr="004E5D0E">
              <w:rPr>
                <w:b/>
                <w:sz w:val="24"/>
                <w:szCs w:val="24"/>
                <w:lang w:val="es-ES"/>
              </w:rPr>
              <w:t xml:space="preserve">Gestión </w:t>
            </w:r>
            <w:r>
              <w:rPr>
                <w:b/>
                <w:sz w:val="24"/>
                <w:szCs w:val="24"/>
                <w:lang w:val="es-ES"/>
              </w:rPr>
              <w:t>d</w:t>
            </w:r>
            <w:r w:rsidRPr="004E5D0E">
              <w:rPr>
                <w:b/>
                <w:sz w:val="24"/>
                <w:szCs w:val="24"/>
                <w:lang w:val="es-ES"/>
              </w:rPr>
              <w:t xml:space="preserve">e </w:t>
            </w:r>
            <w:r>
              <w:rPr>
                <w:b/>
                <w:sz w:val="24"/>
                <w:szCs w:val="24"/>
                <w:lang w:val="es-ES"/>
              </w:rPr>
              <w:t>l</w:t>
            </w:r>
            <w:r w:rsidRPr="004E5D0E">
              <w:rPr>
                <w:b/>
                <w:sz w:val="24"/>
                <w:szCs w:val="24"/>
                <w:lang w:val="es-ES"/>
              </w:rPr>
              <w:t xml:space="preserve">iberación / Lista </w:t>
            </w:r>
            <w:r>
              <w:rPr>
                <w:b/>
                <w:sz w:val="24"/>
                <w:szCs w:val="24"/>
                <w:lang w:val="es-ES"/>
              </w:rPr>
              <w:t>d</w:t>
            </w:r>
            <w:r w:rsidRPr="004E5D0E">
              <w:rPr>
                <w:b/>
                <w:sz w:val="24"/>
                <w:szCs w:val="24"/>
                <w:lang w:val="es-ES"/>
              </w:rPr>
              <w:t xml:space="preserve">e </w:t>
            </w:r>
            <w:r>
              <w:rPr>
                <w:b/>
                <w:sz w:val="24"/>
                <w:szCs w:val="24"/>
                <w:lang w:val="es-ES"/>
              </w:rPr>
              <w:t>v</w:t>
            </w:r>
            <w:r w:rsidRPr="004E5D0E">
              <w:rPr>
                <w:b/>
                <w:sz w:val="24"/>
                <w:szCs w:val="24"/>
                <w:lang w:val="es-ES"/>
              </w:rPr>
              <w:t xml:space="preserve">erificación </w:t>
            </w:r>
            <w:r>
              <w:rPr>
                <w:b/>
                <w:sz w:val="24"/>
                <w:szCs w:val="24"/>
                <w:lang w:val="es-ES"/>
              </w:rPr>
              <w:t>d</w:t>
            </w:r>
            <w:r w:rsidRPr="004E5D0E">
              <w:rPr>
                <w:b/>
                <w:sz w:val="24"/>
                <w:szCs w:val="24"/>
                <w:lang w:val="es-ES"/>
              </w:rPr>
              <w:t xml:space="preserve">e </w:t>
            </w:r>
            <w:r>
              <w:rPr>
                <w:b/>
                <w:sz w:val="24"/>
                <w:szCs w:val="24"/>
                <w:lang w:val="es-ES"/>
              </w:rPr>
              <w:t>d</w:t>
            </w:r>
            <w:r w:rsidRPr="004E5D0E">
              <w:rPr>
                <w:b/>
                <w:sz w:val="24"/>
                <w:szCs w:val="24"/>
                <w:lang w:val="es-ES"/>
              </w:rPr>
              <w:t>espliegue</w:t>
            </w:r>
          </w:p>
        </w:tc>
      </w:tr>
      <w:tr w:rsidR="0098607C" w:rsidRPr="007934AC" w14:paraId="32F58DD2" w14:textId="77777777">
        <w:trPr>
          <w:jc w:val="center"/>
        </w:trPr>
        <w:tc>
          <w:tcPr>
            <w:tcW w:w="9576" w:type="dxa"/>
          </w:tcPr>
          <w:p w14:paraId="0B387F70" w14:textId="77777777" w:rsidR="0098607C" w:rsidRPr="00C0694B" w:rsidRDefault="0098607C" w:rsidP="003A32EB">
            <w:pPr>
              <w:rPr>
                <w:b/>
                <w:lang w:val="es-419"/>
              </w:rPr>
            </w:pPr>
            <w:r w:rsidRPr="00C0694B">
              <w:rPr>
                <w:b/>
                <w:lang w:val="es-419"/>
              </w:rPr>
              <w:t>Proceso d</w:t>
            </w:r>
            <w:r>
              <w:rPr>
                <w:b/>
                <w:lang w:val="es-419"/>
              </w:rPr>
              <w:t xml:space="preserve">e gestión de liberación </w:t>
            </w:r>
            <w:r w:rsidRPr="001A1B1E">
              <w:rPr>
                <w:b/>
                <w:lang w:val="es-419"/>
              </w:rPr>
              <w:t>– Proyecto Actual</w:t>
            </w:r>
          </w:p>
          <w:p w14:paraId="117DA29D" w14:textId="77777777" w:rsidR="0098607C" w:rsidRPr="00C0694B" w:rsidRDefault="0098607C" w:rsidP="003A32EB">
            <w:pPr>
              <w:rPr>
                <w:b/>
                <w:lang w:val="es-419"/>
              </w:rPr>
            </w:pPr>
            <w:r w:rsidRPr="00C0694B">
              <w:rPr>
                <w:b/>
                <w:lang w:val="es-419"/>
              </w:rPr>
              <w:t>Fecha:</w:t>
            </w:r>
            <w:r>
              <w:rPr>
                <w:b/>
                <w:lang w:val="es-419"/>
              </w:rPr>
              <w:t xml:space="preserve"> 28 de julio de 2025</w:t>
            </w:r>
          </w:p>
          <w:p w14:paraId="1BD419FC" w14:textId="77777777" w:rsidR="0098607C" w:rsidRPr="00E72070" w:rsidRDefault="0098607C" w:rsidP="003A32EB">
            <w:pPr>
              <w:rPr>
                <w:b/>
                <w:lang w:val="es-419"/>
              </w:rPr>
            </w:pPr>
            <w:r w:rsidRPr="00C0694B">
              <w:rPr>
                <w:b/>
                <w:lang w:val="es-419"/>
              </w:rPr>
              <w:t>Elaborado por:</w:t>
            </w:r>
            <w:r>
              <w:rPr>
                <w:b/>
                <w:lang w:val="es-419"/>
              </w:rPr>
              <w:t xml:space="preserve"> </w:t>
            </w:r>
            <w:proofErr w:type="spellStart"/>
            <w:r>
              <w:rPr>
                <w:b/>
                <w:lang w:val="es-419"/>
              </w:rPr>
              <w:t>Felix</w:t>
            </w:r>
            <w:proofErr w:type="spellEnd"/>
            <w:r>
              <w:rPr>
                <w:b/>
                <w:lang w:val="es-419"/>
              </w:rPr>
              <w:t xml:space="preserve"> Beitia y Cristopher Quintero</w:t>
            </w:r>
          </w:p>
        </w:tc>
      </w:tr>
      <w:tr w:rsidR="0098607C" w:rsidRPr="007934AC" w14:paraId="50C2BA0D" w14:textId="77777777">
        <w:trPr>
          <w:jc w:val="center"/>
        </w:trPr>
        <w:tc>
          <w:tcPr>
            <w:tcW w:w="9576" w:type="dxa"/>
          </w:tcPr>
          <w:p w14:paraId="114E90C0" w14:textId="77777777" w:rsidR="0098607C" w:rsidRPr="00627EC7" w:rsidRDefault="0098607C" w:rsidP="003A32EB">
            <w:pPr>
              <w:tabs>
                <w:tab w:val="left" w:pos="720"/>
                <w:tab w:val="left" w:pos="990"/>
                <w:tab w:val="left" w:pos="1440"/>
                <w:tab w:val="left" w:pos="1713"/>
                <w:tab w:val="left" w:pos="9360"/>
              </w:tabs>
              <w:spacing w:before="120" w:after="120"/>
              <w:rPr>
                <w:b/>
                <w:lang w:val="es-ES"/>
              </w:rPr>
            </w:pPr>
            <w:r w:rsidRPr="00627EC7">
              <w:rPr>
                <w:b/>
                <w:lang w:val="es-ES"/>
              </w:rPr>
              <w:t>Procedimientos:</w:t>
            </w:r>
          </w:p>
          <w:p w14:paraId="0E13D8F7" w14:textId="77777777" w:rsidR="0098607C" w:rsidRPr="00627EC7" w:rsidRDefault="0098607C" w:rsidP="003A32EB">
            <w:pPr>
              <w:tabs>
                <w:tab w:val="left" w:pos="720"/>
                <w:tab w:val="left" w:pos="990"/>
                <w:tab w:val="left" w:pos="1440"/>
                <w:tab w:val="left" w:pos="1713"/>
                <w:tab w:val="left" w:pos="9360"/>
              </w:tabs>
              <w:spacing w:before="120" w:after="120"/>
              <w:rPr>
                <w:lang w:val="es-ES"/>
              </w:rPr>
            </w:pPr>
            <w:r w:rsidRPr="00627EC7">
              <w:rPr>
                <w:lang w:val="es-ES"/>
              </w:rPr>
              <w:t>_</w:t>
            </w:r>
            <w:r w:rsidRPr="00627EC7">
              <w:rPr>
                <w:rFonts w:ascii="Segoe UI Emoji" w:hAnsi="Segoe UI Emoji" w:cs="Segoe UI Emoji"/>
                <w:lang w:val="es-ES"/>
              </w:rPr>
              <w:t>✅</w:t>
            </w:r>
            <w:r w:rsidRPr="00627EC7">
              <w:rPr>
                <w:lang w:val="es-ES"/>
              </w:rPr>
              <w:t>___ El software se genera desde la biblioteca de software de acuerdo con el plan de desarrollo.</w:t>
            </w:r>
          </w:p>
          <w:p w14:paraId="2A772C96" w14:textId="77777777" w:rsidR="0098607C" w:rsidRPr="00627EC7" w:rsidRDefault="0098607C" w:rsidP="003A32EB">
            <w:pPr>
              <w:tabs>
                <w:tab w:val="left" w:pos="720"/>
                <w:tab w:val="left" w:pos="990"/>
                <w:tab w:val="left" w:pos="1440"/>
                <w:tab w:val="left" w:pos="1713"/>
                <w:tab w:val="left" w:pos="9360"/>
              </w:tabs>
              <w:spacing w:before="120" w:after="120"/>
              <w:rPr>
                <w:lang w:val="es-ES"/>
              </w:rPr>
            </w:pPr>
            <w:r w:rsidRPr="00627EC7">
              <w:rPr>
                <w:lang w:val="es-ES"/>
              </w:rPr>
              <w:t>_</w:t>
            </w:r>
            <w:r w:rsidRPr="00627EC7">
              <w:rPr>
                <w:rFonts w:ascii="Segoe UI Emoji" w:hAnsi="Segoe UI Emoji" w:cs="Segoe UI Emoji"/>
                <w:lang w:val="es-ES"/>
              </w:rPr>
              <w:t>✅</w:t>
            </w:r>
            <w:r w:rsidRPr="00627EC7">
              <w:rPr>
                <w:lang w:val="es-ES"/>
              </w:rPr>
              <w:t>___ La estrategia para el entorno de producción está bien definida y diseñada.</w:t>
            </w:r>
          </w:p>
          <w:p w14:paraId="38F63A74" w14:textId="77777777" w:rsidR="0098607C" w:rsidRPr="00627EC7" w:rsidRDefault="0098607C" w:rsidP="003A32EB">
            <w:pPr>
              <w:tabs>
                <w:tab w:val="left" w:pos="720"/>
                <w:tab w:val="left" w:pos="990"/>
                <w:tab w:val="left" w:pos="1440"/>
                <w:tab w:val="left" w:pos="1713"/>
                <w:tab w:val="left" w:pos="9360"/>
              </w:tabs>
              <w:spacing w:before="120" w:after="120"/>
              <w:rPr>
                <w:lang w:val="es-ES"/>
              </w:rPr>
            </w:pPr>
            <w:r w:rsidRPr="00627EC7">
              <w:rPr>
                <w:lang w:val="es-ES"/>
              </w:rPr>
              <w:lastRenderedPageBreak/>
              <w:t>_</w:t>
            </w:r>
            <w:r w:rsidRPr="00627EC7">
              <w:rPr>
                <w:rFonts w:ascii="Segoe UI Emoji" w:hAnsi="Segoe UI Emoji" w:cs="Segoe UI Emoji"/>
                <w:lang w:val="es-ES"/>
              </w:rPr>
              <w:t>✅</w:t>
            </w:r>
            <w:r w:rsidRPr="00627EC7">
              <w:rPr>
                <w:lang w:val="es-ES"/>
              </w:rPr>
              <w:t>___ El entorno de producción está configurado correctamente para el despliegue antes del mismo.</w:t>
            </w:r>
          </w:p>
          <w:p w14:paraId="592D4450" w14:textId="77777777" w:rsidR="0098607C" w:rsidRPr="00627EC7" w:rsidRDefault="0098607C" w:rsidP="003A32EB">
            <w:pPr>
              <w:tabs>
                <w:tab w:val="left" w:pos="720"/>
                <w:tab w:val="left" w:pos="990"/>
                <w:tab w:val="left" w:pos="1440"/>
                <w:tab w:val="left" w:pos="1713"/>
                <w:tab w:val="left" w:pos="9360"/>
              </w:tabs>
              <w:spacing w:before="120" w:after="120"/>
              <w:rPr>
                <w:lang w:val="es-ES"/>
              </w:rPr>
            </w:pPr>
            <w:r w:rsidRPr="00627EC7">
              <w:rPr>
                <w:lang w:val="es-ES"/>
              </w:rPr>
              <w:t>_</w:t>
            </w:r>
            <w:r w:rsidRPr="00627EC7">
              <w:rPr>
                <w:rFonts w:ascii="Segoe UI Emoji" w:hAnsi="Segoe UI Emoji" w:cs="Segoe UI Emoji"/>
                <w:lang w:val="es-ES"/>
              </w:rPr>
              <w:t>✅</w:t>
            </w:r>
            <w:r w:rsidRPr="00627EC7">
              <w:rPr>
                <w:lang w:val="es-ES"/>
              </w:rPr>
              <w:t>___ Las solicitudes de cambio son asumidas por los equipos de desarrollo una vez aprobadas por la gestión del programa.</w:t>
            </w:r>
          </w:p>
          <w:p w14:paraId="38A2988A" w14:textId="77777777" w:rsidR="0098607C" w:rsidRPr="004E5D0E" w:rsidRDefault="0098607C" w:rsidP="003A32EB">
            <w:pPr>
              <w:tabs>
                <w:tab w:val="left" w:pos="720"/>
                <w:tab w:val="left" w:pos="990"/>
                <w:tab w:val="left" w:pos="1440"/>
                <w:tab w:val="left" w:pos="1713"/>
                <w:tab w:val="left" w:pos="9360"/>
              </w:tabs>
              <w:spacing w:before="120" w:after="120"/>
              <w:ind w:left="446" w:hanging="446"/>
              <w:rPr>
                <w:b/>
                <w:lang w:val="es-ES"/>
              </w:rPr>
            </w:pPr>
            <w:r w:rsidRPr="00627EC7">
              <w:rPr>
                <w:lang w:val="es-ES"/>
              </w:rPr>
              <w:t>_</w:t>
            </w:r>
            <w:r w:rsidRPr="00627EC7">
              <w:rPr>
                <w:rFonts w:ascii="Segoe UI Emoji" w:hAnsi="Segoe UI Emoji" w:cs="Segoe UI Emoji"/>
                <w:lang w:val="es-ES"/>
              </w:rPr>
              <w:t>✅</w:t>
            </w:r>
            <w:r w:rsidRPr="00627EC7">
              <w:rPr>
                <w:lang w:val="es-ES"/>
              </w:rPr>
              <w:t>___ El proceso de solicitudes de cambio se sigue correctamente.</w:t>
            </w:r>
          </w:p>
        </w:tc>
      </w:tr>
      <w:tr w:rsidR="0098607C" w:rsidRPr="007934AC" w14:paraId="6A65C4FF" w14:textId="77777777">
        <w:trPr>
          <w:jc w:val="center"/>
        </w:trPr>
        <w:tc>
          <w:tcPr>
            <w:tcW w:w="9576" w:type="dxa"/>
          </w:tcPr>
          <w:p w14:paraId="59686F58" w14:textId="77777777" w:rsidR="0098607C" w:rsidRPr="00627EC7" w:rsidRDefault="0098607C" w:rsidP="003A32EB">
            <w:pPr>
              <w:pStyle w:val="NormalWeb"/>
              <w:rPr>
                <w:rFonts w:ascii="Arial" w:hAnsi="Arial" w:cs="Arial"/>
                <w:sz w:val="20"/>
                <w:szCs w:val="20"/>
              </w:rPr>
            </w:pPr>
            <w:r w:rsidRPr="00627EC7">
              <w:rPr>
                <w:rFonts w:ascii="Arial" w:hAnsi="Arial" w:cs="Arial"/>
                <w:b/>
                <w:bCs/>
                <w:sz w:val="20"/>
                <w:szCs w:val="20"/>
              </w:rPr>
              <w:lastRenderedPageBreak/>
              <w:t>Evidencia:</w:t>
            </w:r>
          </w:p>
          <w:p w14:paraId="16846F05" w14:textId="77777777" w:rsidR="0098607C" w:rsidRPr="00627EC7" w:rsidRDefault="0098607C" w:rsidP="0098607C">
            <w:pPr>
              <w:numPr>
                <w:ilvl w:val="0"/>
                <w:numId w:val="28"/>
              </w:numPr>
              <w:spacing w:before="100" w:beforeAutospacing="1" w:after="100" w:afterAutospacing="1"/>
              <w:rPr>
                <w:rFonts w:eastAsia="Times New Roman"/>
                <w:lang w:val="es-PA" w:eastAsia="es-PA"/>
              </w:rPr>
            </w:pPr>
            <w:r w:rsidRPr="00627EC7">
              <w:rPr>
                <w:rFonts w:eastAsia="Times New Roman"/>
                <w:lang w:val="es-PA" w:eastAsia="es-PA"/>
              </w:rPr>
              <w:t xml:space="preserve">Confirmación del </w:t>
            </w:r>
            <w:proofErr w:type="spellStart"/>
            <w:r w:rsidRPr="00627EC7">
              <w:rPr>
                <w:rFonts w:eastAsia="Times New Roman"/>
                <w:i/>
                <w:iCs/>
                <w:lang w:val="es-PA" w:eastAsia="es-PA"/>
              </w:rPr>
              <w:t>build</w:t>
            </w:r>
            <w:proofErr w:type="spellEnd"/>
            <w:r w:rsidRPr="00627EC7">
              <w:rPr>
                <w:rFonts w:eastAsia="Times New Roman"/>
                <w:lang w:val="es-PA" w:eastAsia="es-PA"/>
              </w:rPr>
              <w:t xml:space="preserve"> automatizado sin errores, generado desde la rama principal en GitHub.</w:t>
            </w:r>
          </w:p>
          <w:p w14:paraId="71A3C371" w14:textId="77777777" w:rsidR="0098607C" w:rsidRPr="00627EC7" w:rsidRDefault="0098607C" w:rsidP="0098607C">
            <w:pPr>
              <w:numPr>
                <w:ilvl w:val="0"/>
                <w:numId w:val="28"/>
              </w:numPr>
              <w:spacing w:before="100" w:beforeAutospacing="1" w:after="100" w:afterAutospacing="1"/>
              <w:rPr>
                <w:rFonts w:eastAsia="Times New Roman"/>
                <w:lang w:val="es-PA" w:eastAsia="es-PA"/>
              </w:rPr>
            </w:pPr>
            <w:r w:rsidRPr="00627EC7">
              <w:rPr>
                <w:rFonts w:eastAsia="Times New Roman"/>
                <w:lang w:val="es-PA" w:eastAsia="es-PA"/>
              </w:rPr>
              <w:t>Documento de estrategia de despliegue y configuración del entorno almacenado en Google Docs.</w:t>
            </w:r>
          </w:p>
          <w:p w14:paraId="328DC1D5" w14:textId="77777777" w:rsidR="0098607C" w:rsidRPr="00627EC7" w:rsidRDefault="0098607C" w:rsidP="0098607C">
            <w:pPr>
              <w:numPr>
                <w:ilvl w:val="0"/>
                <w:numId w:val="28"/>
              </w:numPr>
              <w:spacing w:before="100" w:beforeAutospacing="1" w:after="100" w:afterAutospacing="1"/>
              <w:rPr>
                <w:rFonts w:eastAsia="Times New Roman"/>
                <w:lang w:val="es-PA" w:eastAsia="es-PA"/>
              </w:rPr>
            </w:pPr>
            <w:r w:rsidRPr="00627EC7">
              <w:rPr>
                <w:rFonts w:eastAsia="Times New Roman"/>
                <w:lang w:val="es-PA" w:eastAsia="es-PA"/>
              </w:rPr>
              <w:t xml:space="preserve">Validación técnica del entorno antes del </w:t>
            </w:r>
            <w:proofErr w:type="spellStart"/>
            <w:r w:rsidRPr="00627EC7">
              <w:rPr>
                <w:rFonts w:eastAsia="Times New Roman"/>
                <w:lang w:val="es-PA" w:eastAsia="es-PA"/>
              </w:rPr>
              <w:t>deployment</w:t>
            </w:r>
            <w:proofErr w:type="spellEnd"/>
            <w:r w:rsidRPr="00627EC7">
              <w:rPr>
                <w:rFonts w:eastAsia="Times New Roman"/>
                <w:lang w:val="es-PA" w:eastAsia="es-PA"/>
              </w:rPr>
              <w:t xml:space="preserve"> documentada por el equipo QA.</w:t>
            </w:r>
          </w:p>
          <w:p w14:paraId="0351E4EB" w14:textId="77777777" w:rsidR="0098607C" w:rsidRPr="00627EC7" w:rsidRDefault="0098607C" w:rsidP="0098607C">
            <w:pPr>
              <w:numPr>
                <w:ilvl w:val="0"/>
                <w:numId w:val="28"/>
              </w:numPr>
              <w:spacing w:before="100" w:beforeAutospacing="1" w:after="100" w:afterAutospacing="1"/>
              <w:rPr>
                <w:rFonts w:eastAsia="Times New Roman"/>
                <w:lang w:val="es-PA" w:eastAsia="es-PA"/>
              </w:rPr>
            </w:pPr>
            <w:r w:rsidRPr="00627EC7">
              <w:rPr>
                <w:rFonts w:eastAsia="Times New Roman"/>
                <w:lang w:val="es-PA" w:eastAsia="es-PA"/>
              </w:rPr>
              <w:t xml:space="preserve">Registro de aprobaciones de cambios y </w:t>
            </w:r>
            <w:proofErr w:type="spellStart"/>
            <w:r w:rsidRPr="00627EC7">
              <w:rPr>
                <w:rFonts w:eastAsia="Times New Roman"/>
                <w:lang w:val="es-PA" w:eastAsia="es-PA"/>
              </w:rPr>
              <w:t>sign</w:t>
            </w:r>
            <w:proofErr w:type="spellEnd"/>
            <w:r w:rsidRPr="00627EC7">
              <w:rPr>
                <w:rFonts w:eastAsia="Times New Roman"/>
                <w:lang w:val="es-PA" w:eastAsia="es-PA"/>
              </w:rPr>
              <w:t>-off del equipo en Trello y Jira.</w:t>
            </w:r>
          </w:p>
          <w:p w14:paraId="77C7CB5B" w14:textId="77777777" w:rsidR="0098607C" w:rsidRPr="00627EC7" w:rsidRDefault="0098607C" w:rsidP="0098607C">
            <w:pPr>
              <w:numPr>
                <w:ilvl w:val="0"/>
                <w:numId w:val="28"/>
              </w:numPr>
              <w:spacing w:before="100" w:beforeAutospacing="1" w:after="100" w:afterAutospacing="1"/>
              <w:rPr>
                <w:rFonts w:eastAsia="Times New Roman"/>
                <w:lang w:val="es-PA" w:eastAsia="es-PA"/>
              </w:rPr>
            </w:pPr>
            <w:r w:rsidRPr="00627EC7">
              <w:rPr>
                <w:rFonts w:eastAsia="Times New Roman"/>
                <w:lang w:val="es-PA" w:eastAsia="es-PA"/>
              </w:rPr>
              <w:t xml:space="preserve">Verificación de integridad del paquete mediante </w:t>
            </w:r>
            <w:proofErr w:type="spellStart"/>
            <w:r w:rsidRPr="00627EC7">
              <w:rPr>
                <w:rFonts w:eastAsia="Times New Roman"/>
                <w:lang w:val="es-PA" w:eastAsia="es-PA"/>
              </w:rPr>
              <w:t>checksums</w:t>
            </w:r>
            <w:proofErr w:type="spellEnd"/>
            <w:r w:rsidRPr="00627EC7">
              <w:rPr>
                <w:rFonts w:eastAsia="Times New Roman"/>
                <w:lang w:val="es-PA" w:eastAsia="es-PA"/>
              </w:rPr>
              <w:t xml:space="preserve"> y firmas digitales.</w:t>
            </w:r>
          </w:p>
          <w:p w14:paraId="46D166E9" w14:textId="77777777" w:rsidR="0098607C" w:rsidRPr="00627EC7" w:rsidRDefault="0098607C" w:rsidP="0098607C">
            <w:pPr>
              <w:numPr>
                <w:ilvl w:val="0"/>
                <w:numId w:val="28"/>
              </w:numPr>
              <w:spacing w:before="100" w:beforeAutospacing="1" w:after="100" w:afterAutospacing="1"/>
              <w:rPr>
                <w:rFonts w:ascii="Times New Roman" w:eastAsia="Times New Roman" w:hAnsi="Times New Roman" w:cs="Times New Roman"/>
                <w:sz w:val="24"/>
                <w:szCs w:val="24"/>
                <w:lang w:val="es-PA" w:eastAsia="es-PA"/>
              </w:rPr>
            </w:pPr>
            <w:r w:rsidRPr="00627EC7">
              <w:rPr>
                <w:rFonts w:eastAsia="Times New Roman"/>
                <w:lang w:val="es-PA" w:eastAsia="es-PA"/>
              </w:rPr>
              <w:t xml:space="preserve">Planes de </w:t>
            </w:r>
            <w:proofErr w:type="spellStart"/>
            <w:r w:rsidRPr="00627EC7">
              <w:rPr>
                <w:rFonts w:eastAsia="Times New Roman"/>
                <w:lang w:val="es-PA" w:eastAsia="es-PA"/>
              </w:rPr>
              <w:t>rollback</w:t>
            </w:r>
            <w:proofErr w:type="spellEnd"/>
            <w:r w:rsidRPr="00627EC7">
              <w:rPr>
                <w:rFonts w:eastAsia="Times New Roman"/>
                <w:lang w:val="es-PA" w:eastAsia="es-PA"/>
              </w:rPr>
              <w:t xml:space="preserve"> y pruebas de </w:t>
            </w:r>
            <w:proofErr w:type="spellStart"/>
            <w:r w:rsidRPr="00627EC7">
              <w:rPr>
                <w:rFonts w:eastAsia="Times New Roman"/>
                <w:lang w:val="es-PA" w:eastAsia="es-PA"/>
              </w:rPr>
              <w:t>smoke</w:t>
            </w:r>
            <w:proofErr w:type="spellEnd"/>
            <w:r w:rsidRPr="00627EC7">
              <w:rPr>
                <w:rFonts w:eastAsia="Times New Roman"/>
                <w:lang w:val="es-PA" w:eastAsia="es-PA"/>
              </w:rPr>
              <w:t xml:space="preserve"> validadas en entorno de producción.</w:t>
            </w:r>
          </w:p>
        </w:tc>
      </w:tr>
    </w:tbl>
    <w:p w14:paraId="64C83816" w14:textId="77777777" w:rsidR="00B63C70" w:rsidRPr="00B63C70" w:rsidRDefault="00B63C70" w:rsidP="00B63C70">
      <w:pPr>
        <w:keepNext/>
        <w:keepLines/>
        <w:spacing w:before="360" w:after="80"/>
        <w:jc w:val="both"/>
        <w:outlineLvl w:val="0"/>
        <w:rPr>
          <w:rFonts w:eastAsia="Yu Gothic Light"/>
          <w:b/>
          <w:bCs/>
          <w:sz w:val="32"/>
          <w:szCs w:val="32"/>
          <w:lang w:val="es-ES"/>
        </w:rPr>
      </w:pPr>
      <w:bookmarkStart w:id="24" w:name="_Toc204719616"/>
      <w:r w:rsidRPr="00B63C70">
        <w:rPr>
          <w:rFonts w:eastAsia="Yu Gothic Light"/>
          <w:b/>
          <w:bCs/>
          <w:sz w:val="32"/>
          <w:szCs w:val="32"/>
          <w:lang w:val="es-ES"/>
        </w:rPr>
        <w:t>Sección 4 – Documentación</w:t>
      </w:r>
      <w:bookmarkEnd w:id="24"/>
    </w:p>
    <w:p w14:paraId="701C86E5" w14:textId="77777777" w:rsidR="00B63C70" w:rsidRPr="00B63C70" w:rsidRDefault="00B63C70" w:rsidP="00B63C70">
      <w:pPr>
        <w:jc w:val="both"/>
        <w:rPr>
          <w:lang w:val="es-PA"/>
        </w:rPr>
      </w:pPr>
      <w:r w:rsidRPr="00B63C70">
        <w:rPr>
          <w:lang w:val="es-PA"/>
        </w:rPr>
        <w:t>Esta sección establece los requisitos mínimos para la documentación de todos los artefactos de software y resultados relacionados. El propósito es garantizar una trazabilidad clara, facilitar la validación de entregables, asegurar el cumplimiento de los requisitos, y servir como insumo para mantenimiento futuro del software.</w:t>
      </w:r>
    </w:p>
    <w:p w14:paraId="116FF668" w14:textId="77777777" w:rsidR="00B63C70" w:rsidRPr="00B63C70" w:rsidRDefault="00B63C70" w:rsidP="00B63C70">
      <w:pPr>
        <w:jc w:val="both"/>
        <w:rPr>
          <w:lang w:val="es-PA"/>
        </w:rPr>
      </w:pPr>
      <w:r w:rsidRPr="00B63C70">
        <w:rPr>
          <w:lang w:val="es-PA"/>
        </w:rPr>
        <w:t>Para asegurar que el proceso de implementación de software satisfaga los estándares de calidad establecidos, se definen las siguientes prácticas de documentación como requerimientos mínimos:</w:t>
      </w:r>
    </w:p>
    <w:p w14:paraId="0F4CA6F6" w14:textId="77777777" w:rsidR="00B63C70" w:rsidRPr="00B63C70" w:rsidRDefault="00B63C70" w:rsidP="00B63C70">
      <w:pPr>
        <w:jc w:val="both"/>
        <w:rPr>
          <w:color w:val="808080"/>
          <w:lang w:val="es-PA"/>
        </w:rPr>
      </w:pPr>
    </w:p>
    <w:p w14:paraId="0AADE12B" w14:textId="77777777" w:rsidR="00B63C70" w:rsidRPr="00B63C70" w:rsidRDefault="00B63C70" w:rsidP="00B63C70">
      <w:pPr>
        <w:keepNext/>
        <w:keepLines/>
        <w:spacing w:before="160" w:after="80"/>
        <w:jc w:val="both"/>
        <w:outlineLvl w:val="1"/>
        <w:rPr>
          <w:rFonts w:eastAsia="Yu Gothic Light"/>
          <w:b/>
          <w:bCs/>
          <w:sz w:val="28"/>
          <w:szCs w:val="28"/>
          <w:lang w:val="es-ES"/>
        </w:rPr>
      </w:pPr>
      <w:bookmarkStart w:id="25" w:name="_Toc204719617"/>
      <w:r w:rsidRPr="00B63C70">
        <w:rPr>
          <w:rFonts w:eastAsia="Yu Gothic Light"/>
          <w:b/>
          <w:bCs/>
          <w:sz w:val="28"/>
          <w:szCs w:val="28"/>
          <w:lang w:val="es-ES"/>
        </w:rPr>
        <w:t>4.1 – Documento de Requisitos de Software</w:t>
      </w:r>
      <w:bookmarkEnd w:id="25"/>
    </w:p>
    <w:p w14:paraId="4BA3F222" w14:textId="77777777" w:rsidR="00B63C70" w:rsidRPr="00B63C70" w:rsidRDefault="00B63C70" w:rsidP="00B63C70">
      <w:pPr>
        <w:rPr>
          <w:lang w:val="es-PA"/>
        </w:rPr>
      </w:pPr>
      <w:r w:rsidRPr="00B63C70">
        <w:rPr>
          <w:lang w:val="es-PA"/>
        </w:rPr>
        <w:t xml:space="preserve">Este documento establece todos los requisitos funcionales, atributos de calidad y restricciones del sistema. Constituye la base contractual entre los </w:t>
      </w:r>
      <w:proofErr w:type="spellStart"/>
      <w:r w:rsidRPr="00B63C70">
        <w:rPr>
          <w:lang w:val="es-PA"/>
        </w:rPr>
        <w:t>stakeholders</w:t>
      </w:r>
      <w:proofErr w:type="spellEnd"/>
      <w:r w:rsidRPr="00B63C70">
        <w:rPr>
          <w:lang w:val="es-PA"/>
        </w:rPr>
        <w:t xml:space="preserve"> y el equipo de desarrollo.</w:t>
      </w:r>
    </w:p>
    <w:p w14:paraId="6B8CCF13" w14:textId="77777777" w:rsidR="00B63C70" w:rsidRPr="00B63C70" w:rsidRDefault="00B63C70" w:rsidP="00B63C70">
      <w:pPr>
        <w:spacing w:before="240" w:after="240"/>
        <w:jc w:val="both"/>
        <w:rPr>
          <w:lang w:val="es-ES"/>
        </w:rPr>
      </w:pPr>
      <w:r w:rsidRPr="00B63C70">
        <w:rPr>
          <w:lang w:val="es-ES"/>
        </w:rPr>
        <w:t>Lista de Verificación de SQA para la Documentación – Documento de Requisitos de Software</w:t>
      </w:r>
    </w:p>
    <w:tbl>
      <w:tblPr>
        <w:tblW w:w="95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570"/>
      </w:tblGrid>
      <w:tr w:rsidR="00B63C70" w:rsidRPr="007934AC" w14:paraId="216A398F" w14:textId="77777777" w:rsidTr="00B63C70">
        <w:trPr>
          <w:jc w:val="center"/>
        </w:trPr>
        <w:tc>
          <w:tcPr>
            <w:tcW w:w="9576" w:type="dxa"/>
            <w:tcBorders>
              <w:top w:val="single" w:sz="4" w:space="0" w:color="000000"/>
              <w:left w:val="single" w:sz="4" w:space="0" w:color="000000"/>
              <w:bottom w:val="single" w:sz="4" w:space="0" w:color="000000"/>
              <w:right w:val="single" w:sz="4" w:space="0" w:color="000000"/>
            </w:tcBorders>
            <w:shd w:val="clear" w:color="auto" w:fill="DDDECE"/>
            <w:hideMark/>
          </w:tcPr>
          <w:p w14:paraId="13F10C1C" w14:textId="77777777" w:rsidR="00B63C70" w:rsidRPr="00B63C70" w:rsidRDefault="00B63C70" w:rsidP="00B63C70">
            <w:pPr>
              <w:spacing w:before="120" w:after="120" w:line="276" w:lineRule="auto"/>
              <w:jc w:val="center"/>
              <w:rPr>
                <w:b/>
                <w:kern w:val="2"/>
                <w:sz w:val="24"/>
                <w:szCs w:val="24"/>
                <w:lang w:val="es-ES" w:eastAsia="en-US"/>
                <w14:ligatures w14:val="standardContextual"/>
              </w:rPr>
            </w:pPr>
            <w:r w:rsidRPr="00B63C70">
              <w:rPr>
                <w:b/>
                <w:kern w:val="2"/>
                <w:sz w:val="24"/>
                <w:szCs w:val="24"/>
                <w:lang w:val="es-ES" w:eastAsia="en-US"/>
                <w14:ligatures w14:val="standardContextual"/>
              </w:rPr>
              <w:t>LISTA DE VERIFICACIÓN DEL DOCUMENTO DE REQUISITOS DE SOFTWARE</w:t>
            </w:r>
          </w:p>
        </w:tc>
      </w:tr>
      <w:tr w:rsidR="00B63C70" w:rsidRPr="007934AC" w14:paraId="7462EC5F" w14:textId="77777777" w:rsidTr="00B63C70">
        <w:trPr>
          <w:jc w:val="center"/>
        </w:trPr>
        <w:tc>
          <w:tcPr>
            <w:tcW w:w="9576" w:type="dxa"/>
            <w:tcBorders>
              <w:top w:val="single" w:sz="4" w:space="0" w:color="000000"/>
              <w:left w:val="single" w:sz="4" w:space="0" w:color="000000"/>
              <w:bottom w:val="single" w:sz="4" w:space="0" w:color="000000"/>
              <w:right w:val="single" w:sz="4" w:space="0" w:color="000000"/>
            </w:tcBorders>
            <w:hideMark/>
          </w:tcPr>
          <w:p w14:paraId="032EDCF3" w14:textId="77777777" w:rsidR="00B63C70" w:rsidRPr="00B63C70" w:rsidRDefault="00B63C70" w:rsidP="00B63C70">
            <w:pPr>
              <w:spacing w:line="276" w:lineRule="auto"/>
              <w:rPr>
                <w:b/>
                <w:kern w:val="2"/>
                <w:lang w:val="es-PA" w:eastAsia="en-US"/>
                <w14:ligatures w14:val="standardContextual"/>
              </w:rPr>
            </w:pPr>
            <w:r w:rsidRPr="00B63C70">
              <w:rPr>
                <w:b/>
                <w:kern w:val="2"/>
                <w:lang w:val="es-PA" w:eastAsia="en-US"/>
                <w14:ligatures w14:val="standardContextual"/>
              </w:rPr>
              <w:t>Proyecto: SQA</w:t>
            </w:r>
          </w:p>
          <w:p w14:paraId="37DEFA05" w14:textId="77777777" w:rsidR="00B63C70" w:rsidRPr="00B63C70" w:rsidRDefault="00B63C70" w:rsidP="00B63C70">
            <w:pPr>
              <w:spacing w:line="276" w:lineRule="auto"/>
              <w:rPr>
                <w:b/>
                <w:kern w:val="2"/>
                <w:lang w:val="es-PA" w:eastAsia="en-US"/>
                <w14:ligatures w14:val="standardContextual"/>
              </w:rPr>
            </w:pPr>
            <w:r w:rsidRPr="00B63C70">
              <w:rPr>
                <w:b/>
                <w:kern w:val="2"/>
                <w:lang w:val="es-PA" w:eastAsia="en-US"/>
                <w14:ligatures w14:val="standardContextual"/>
              </w:rPr>
              <w:t>Fecha: 28-07-2025</w:t>
            </w:r>
          </w:p>
          <w:p w14:paraId="002A5DF3" w14:textId="77777777" w:rsidR="00B63C70" w:rsidRPr="00B63C70" w:rsidRDefault="00B63C70" w:rsidP="00B63C70">
            <w:pPr>
              <w:spacing w:line="276" w:lineRule="auto"/>
              <w:rPr>
                <w:b/>
                <w:kern w:val="2"/>
                <w:lang w:val="es-PA" w:eastAsia="en-US"/>
                <w14:ligatures w14:val="standardContextual"/>
              </w:rPr>
            </w:pPr>
            <w:r w:rsidRPr="00B63C70">
              <w:rPr>
                <w:b/>
                <w:kern w:val="2"/>
                <w:lang w:val="es-PA" w:eastAsia="en-US"/>
                <w14:ligatures w14:val="standardContextual"/>
              </w:rPr>
              <w:t xml:space="preserve">Elaborado por: Danna Dawkins, Abigail </w:t>
            </w:r>
            <w:proofErr w:type="spellStart"/>
            <w:r w:rsidRPr="00B63C70">
              <w:rPr>
                <w:b/>
                <w:kern w:val="2"/>
                <w:lang w:val="es-PA" w:eastAsia="en-US"/>
                <w14:ligatures w14:val="standardContextual"/>
              </w:rPr>
              <w:t>Koo</w:t>
            </w:r>
            <w:proofErr w:type="spellEnd"/>
            <w:r w:rsidRPr="00B63C70">
              <w:rPr>
                <w:b/>
                <w:kern w:val="2"/>
                <w:lang w:val="es-PA" w:eastAsia="en-US"/>
                <w14:ligatures w14:val="standardContextual"/>
              </w:rPr>
              <w:t>, María Quiñones</w:t>
            </w:r>
          </w:p>
        </w:tc>
      </w:tr>
      <w:tr w:rsidR="00B63C70" w:rsidRPr="007934AC" w14:paraId="490D62CC" w14:textId="77777777" w:rsidTr="00B63C70">
        <w:trPr>
          <w:jc w:val="center"/>
        </w:trPr>
        <w:tc>
          <w:tcPr>
            <w:tcW w:w="9576" w:type="dxa"/>
            <w:tcBorders>
              <w:top w:val="single" w:sz="4" w:space="0" w:color="000000"/>
              <w:left w:val="single" w:sz="4" w:space="0" w:color="000000"/>
              <w:bottom w:val="single" w:sz="4" w:space="0" w:color="000000"/>
              <w:right w:val="single" w:sz="4" w:space="0" w:color="000000"/>
            </w:tcBorders>
            <w:hideMark/>
          </w:tcPr>
          <w:p w14:paraId="1212E217" w14:textId="77777777" w:rsidR="00B63C70" w:rsidRPr="00B63C70" w:rsidRDefault="00B63C70" w:rsidP="00B63C70">
            <w:pPr>
              <w:tabs>
                <w:tab w:val="left" w:pos="720"/>
                <w:tab w:val="left" w:pos="990"/>
                <w:tab w:val="left" w:pos="1440"/>
                <w:tab w:val="left" w:pos="1713"/>
                <w:tab w:val="left" w:pos="9360"/>
              </w:tabs>
              <w:spacing w:before="120" w:after="120" w:line="276" w:lineRule="auto"/>
              <w:rPr>
                <w:b/>
                <w:kern w:val="2"/>
                <w:lang w:val="es-ES" w:eastAsia="en-US"/>
                <w14:ligatures w14:val="standardContextual"/>
              </w:rPr>
            </w:pPr>
            <w:r w:rsidRPr="00B63C70">
              <w:rPr>
                <w:b/>
                <w:kern w:val="2"/>
                <w:lang w:val="es-ES" w:eastAsia="en-US"/>
                <w14:ligatures w14:val="standardContextual"/>
              </w:rPr>
              <w:t>Procedimientos:</w:t>
            </w:r>
          </w:p>
          <w:p w14:paraId="79784BAB" w14:textId="77777777" w:rsidR="00B63C70" w:rsidRPr="00B63C70" w:rsidRDefault="00B63C70" w:rsidP="00B63C70">
            <w:pPr>
              <w:tabs>
                <w:tab w:val="left" w:pos="720"/>
                <w:tab w:val="left" w:pos="990"/>
                <w:tab w:val="left" w:pos="1440"/>
                <w:tab w:val="left" w:pos="1713"/>
                <w:tab w:val="left" w:pos="9360"/>
              </w:tabs>
              <w:spacing w:before="120" w:after="120" w:line="276" w:lineRule="auto"/>
              <w:rPr>
                <w:kern w:val="2"/>
                <w:lang w:val="es-ES" w:eastAsia="en-US"/>
                <w14:ligatures w14:val="standardContextual"/>
              </w:rPr>
            </w:pPr>
            <w:r w:rsidRPr="00B63C70">
              <w:rPr>
                <w:kern w:val="2"/>
                <w:lang w:val="es-ES" w:eastAsia="en-US"/>
                <w14:ligatures w14:val="standardContextual"/>
              </w:rPr>
              <w:t>__</w:t>
            </w:r>
            <w:r w:rsidRPr="00B63C70">
              <w:rPr>
                <w:kern w:val="2"/>
                <w:u w:val="single"/>
                <w:lang w:val="es-ES" w:eastAsia="en-US"/>
                <w14:ligatures w14:val="standardContextual"/>
              </w:rPr>
              <w:t>X</w:t>
            </w:r>
            <w:r w:rsidRPr="00B63C70">
              <w:rPr>
                <w:kern w:val="2"/>
                <w:lang w:val="es-ES" w:eastAsia="en-US"/>
                <w14:ligatures w14:val="standardContextual"/>
              </w:rPr>
              <w:t>_ El documento describe todos los requisitos funcionales, atributos de calidad y restricciones con un identificador único.</w:t>
            </w:r>
          </w:p>
          <w:p w14:paraId="16FBCB9F" w14:textId="77777777" w:rsidR="00B63C70" w:rsidRPr="00B63C70" w:rsidRDefault="00B63C70" w:rsidP="00B63C70">
            <w:pPr>
              <w:tabs>
                <w:tab w:val="left" w:pos="720"/>
                <w:tab w:val="left" w:pos="990"/>
                <w:tab w:val="left" w:pos="1440"/>
                <w:tab w:val="left" w:pos="1713"/>
                <w:tab w:val="left" w:pos="9360"/>
              </w:tabs>
              <w:spacing w:before="120" w:after="120" w:line="276" w:lineRule="auto"/>
              <w:rPr>
                <w:kern w:val="2"/>
                <w:lang w:val="es-ES" w:eastAsia="en-US"/>
                <w14:ligatures w14:val="standardContextual"/>
              </w:rPr>
            </w:pPr>
            <w:r w:rsidRPr="00B63C70">
              <w:rPr>
                <w:kern w:val="2"/>
                <w:lang w:val="es-ES" w:eastAsia="en-US"/>
                <w14:ligatures w14:val="standardContextual"/>
              </w:rPr>
              <w:t>__</w:t>
            </w:r>
            <w:r w:rsidRPr="00B63C70">
              <w:rPr>
                <w:kern w:val="2"/>
                <w:u w:val="single"/>
                <w:lang w:val="es-ES" w:eastAsia="en-US"/>
                <w14:ligatures w14:val="standardContextual"/>
              </w:rPr>
              <w:t>X</w:t>
            </w:r>
            <w:r w:rsidRPr="00B63C70">
              <w:rPr>
                <w:kern w:val="2"/>
                <w:lang w:val="es-ES" w:eastAsia="en-US"/>
                <w14:ligatures w14:val="standardContextual"/>
              </w:rPr>
              <w:t>_ Los requisitos funcionales han sido revisados y aprobados por el Gerente de Aplicaciones (o equivalente) y por el área de negocio.</w:t>
            </w:r>
          </w:p>
          <w:p w14:paraId="54BF46D6" w14:textId="77777777" w:rsidR="00B63C70" w:rsidRPr="00B63C70" w:rsidRDefault="00B63C70" w:rsidP="00B63C70">
            <w:pPr>
              <w:tabs>
                <w:tab w:val="left" w:pos="720"/>
                <w:tab w:val="left" w:pos="990"/>
                <w:tab w:val="left" w:pos="1440"/>
                <w:tab w:val="left" w:pos="1713"/>
                <w:tab w:val="left" w:pos="9360"/>
              </w:tabs>
              <w:spacing w:before="120" w:after="120" w:line="276" w:lineRule="auto"/>
              <w:ind w:left="446" w:hanging="446"/>
              <w:rPr>
                <w:b/>
                <w:color w:val="666666"/>
                <w:kern w:val="2"/>
                <w:lang w:val="es-ES" w:eastAsia="en-US"/>
                <w14:ligatures w14:val="standardContextual"/>
              </w:rPr>
            </w:pPr>
            <w:r w:rsidRPr="00B63C70">
              <w:rPr>
                <w:kern w:val="2"/>
                <w:lang w:val="es-ES" w:eastAsia="en-US"/>
                <w14:ligatures w14:val="standardContextual"/>
              </w:rPr>
              <w:t>__</w:t>
            </w:r>
            <w:r w:rsidRPr="00B63C70">
              <w:rPr>
                <w:kern w:val="2"/>
                <w:u w:val="single"/>
                <w:lang w:val="es-ES" w:eastAsia="en-US"/>
                <w14:ligatures w14:val="standardContextual"/>
              </w:rPr>
              <w:t>X</w:t>
            </w:r>
            <w:r w:rsidRPr="00B63C70">
              <w:rPr>
                <w:kern w:val="2"/>
                <w:lang w:val="es-ES" w:eastAsia="en-US"/>
                <w14:ligatures w14:val="standardContextual"/>
              </w:rPr>
              <w:t>_ El documento garantiza que todas las notas relevantes tomadas durante el proceso de entrevistas hayan sido formalmente registradas o referenciadas en otro documento.</w:t>
            </w:r>
          </w:p>
        </w:tc>
      </w:tr>
    </w:tbl>
    <w:p w14:paraId="21940AE5" w14:textId="77777777" w:rsidR="00B63C70" w:rsidRPr="00B63C70" w:rsidRDefault="00B63C70" w:rsidP="00B63C70">
      <w:pPr>
        <w:rPr>
          <w:color w:val="808080"/>
          <w:lang w:val="es-ES"/>
        </w:rPr>
      </w:pPr>
    </w:p>
    <w:p w14:paraId="4772C46A" w14:textId="77777777" w:rsidR="00B63C70" w:rsidRPr="00B63C70" w:rsidRDefault="00B63C70" w:rsidP="00B63C70">
      <w:pPr>
        <w:keepNext/>
        <w:keepLines/>
        <w:spacing w:before="160" w:after="80"/>
        <w:jc w:val="both"/>
        <w:outlineLvl w:val="1"/>
        <w:rPr>
          <w:rFonts w:eastAsia="Yu Gothic Light"/>
          <w:b/>
          <w:bCs/>
          <w:sz w:val="28"/>
          <w:szCs w:val="28"/>
          <w:lang w:val="es-ES"/>
        </w:rPr>
      </w:pPr>
      <w:bookmarkStart w:id="26" w:name="_Toc204719618"/>
      <w:r w:rsidRPr="00B63C70">
        <w:rPr>
          <w:rFonts w:eastAsia="Yu Gothic Light"/>
          <w:b/>
          <w:bCs/>
          <w:sz w:val="28"/>
          <w:szCs w:val="28"/>
          <w:lang w:val="es-ES"/>
        </w:rPr>
        <w:lastRenderedPageBreak/>
        <w:t>4.2 – Informes de Pruebas de Software</w:t>
      </w:r>
      <w:bookmarkEnd w:id="26"/>
    </w:p>
    <w:p w14:paraId="18E5EC74" w14:textId="77777777" w:rsidR="00B63C70" w:rsidRPr="00B63C70" w:rsidRDefault="00B63C70" w:rsidP="00B63C70">
      <w:pPr>
        <w:spacing w:after="240"/>
        <w:jc w:val="both"/>
        <w:rPr>
          <w:lang w:val="es-PA"/>
        </w:rPr>
      </w:pPr>
      <w:r w:rsidRPr="00B63C70">
        <w:rPr>
          <w:rFonts w:eastAsia="Aptos"/>
          <w:lang w:val="es-PA"/>
        </w:rPr>
        <w:t>La documentación de pruebas es fundamental para garantizar que el sistema cumple con los requisitos funcionales y de calidad definidos. Su objetivo es registrar de forma estructurada los resultados de las pruebas realizadas, facilitando así la trazabilidad de errores, la evaluación de la cobertura y la mejora continua del producto.</w:t>
      </w:r>
    </w:p>
    <w:p w14:paraId="47ACDEBB" w14:textId="77777777" w:rsidR="00B63C70" w:rsidRPr="00B63C70" w:rsidRDefault="00B63C70" w:rsidP="00B63C70">
      <w:pPr>
        <w:spacing w:before="240" w:after="240"/>
        <w:jc w:val="both"/>
        <w:rPr>
          <w:rFonts w:eastAsia="Aptos"/>
          <w:lang w:val="es-PA"/>
        </w:rPr>
      </w:pPr>
      <w:r w:rsidRPr="00B63C70">
        <w:rPr>
          <w:rFonts w:eastAsia="Aptos"/>
          <w:lang w:val="es-PA"/>
        </w:rPr>
        <w:t xml:space="preserve">Esta sección describe cómo estructurar correctamente los informes de prueba, de acuerdo con buenas prácticas y siguiendo como referencia el estándar </w:t>
      </w:r>
      <w:r w:rsidRPr="00B63C70">
        <w:rPr>
          <w:rFonts w:eastAsia="Aptos"/>
          <w:b/>
          <w:bCs/>
          <w:lang w:val="es-PA"/>
        </w:rPr>
        <w:t xml:space="preserve">IEEE 829 - Standard </w:t>
      </w:r>
      <w:proofErr w:type="spellStart"/>
      <w:r w:rsidRPr="00B63C70">
        <w:rPr>
          <w:rFonts w:eastAsia="Aptos"/>
          <w:b/>
          <w:bCs/>
          <w:lang w:val="es-PA"/>
        </w:rPr>
        <w:t>for</w:t>
      </w:r>
      <w:proofErr w:type="spellEnd"/>
      <w:r w:rsidRPr="00B63C70">
        <w:rPr>
          <w:rFonts w:eastAsia="Aptos"/>
          <w:b/>
          <w:bCs/>
          <w:lang w:val="es-PA"/>
        </w:rPr>
        <w:t xml:space="preserve"> Software and </w:t>
      </w:r>
      <w:proofErr w:type="spellStart"/>
      <w:r w:rsidRPr="00B63C70">
        <w:rPr>
          <w:rFonts w:eastAsia="Aptos"/>
          <w:b/>
          <w:bCs/>
          <w:lang w:val="es-PA"/>
        </w:rPr>
        <w:t>System</w:t>
      </w:r>
      <w:proofErr w:type="spellEnd"/>
      <w:r w:rsidRPr="00B63C70">
        <w:rPr>
          <w:rFonts w:eastAsia="Aptos"/>
          <w:b/>
          <w:bCs/>
          <w:lang w:val="es-PA"/>
        </w:rPr>
        <w:t xml:space="preserve"> Test </w:t>
      </w:r>
      <w:proofErr w:type="spellStart"/>
      <w:r w:rsidRPr="00B63C70">
        <w:rPr>
          <w:rFonts w:eastAsia="Aptos"/>
          <w:b/>
          <w:bCs/>
          <w:lang w:val="es-PA"/>
        </w:rPr>
        <w:t>Documentation</w:t>
      </w:r>
      <w:proofErr w:type="spellEnd"/>
      <w:r w:rsidRPr="00B63C70">
        <w:rPr>
          <w:rFonts w:eastAsia="Aptos"/>
          <w:lang w:val="es-PA"/>
        </w:rPr>
        <w:t>.</w:t>
      </w:r>
    </w:p>
    <w:p w14:paraId="4DE97570" w14:textId="77777777" w:rsidR="00B63C70" w:rsidRPr="00B63C70" w:rsidRDefault="00B63C70" w:rsidP="00B63C70">
      <w:pPr>
        <w:spacing w:after="240"/>
        <w:rPr>
          <w:b/>
          <w:bCs/>
          <w:lang w:val="es-PA"/>
        </w:rPr>
      </w:pPr>
      <w:r w:rsidRPr="00B63C70">
        <w:rPr>
          <w:b/>
          <w:bCs/>
          <w:lang w:val="es-PA"/>
        </w:rPr>
        <w:t>Contenido recomendado</w:t>
      </w:r>
    </w:p>
    <w:p w14:paraId="104B2ACC" w14:textId="77777777" w:rsidR="00B63C70" w:rsidRPr="00B63C70" w:rsidRDefault="00B63C70" w:rsidP="00B63C70">
      <w:pPr>
        <w:spacing w:after="240"/>
        <w:jc w:val="both"/>
        <w:rPr>
          <w:lang w:val="es-PA"/>
        </w:rPr>
      </w:pPr>
      <w:r w:rsidRPr="00B63C70">
        <w:rPr>
          <w:lang w:val="es-PA"/>
        </w:rPr>
        <w:t>A continuación, se presentan los elementos esenciales que debe incluir un informe de pruebas:</w:t>
      </w:r>
    </w:p>
    <w:p w14:paraId="2EB5972C" w14:textId="77777777" w:rsidR="00B63C70" w:rsidRPr="00B63C70" w:rsidRDefault="00B63C70" w:rsidP="00B63C70">
      <w:pPr>
        <w:spacing w:before="240" w:after="240"/>
        <w:jc w:val="both"/>
        <w:rPr>
          <w:b/>
          <w:bCs/>
          <w:lang w:val="es-PA"/>
        </w:rPr>
      </w:pPr>
      <w:r w:rsidRPr="00B63C70">
        <w:rPr>
          <w:b/>
          <w:bCs/>
          <w:lang w:val="es-PA"/>
        </w:rPr>
        <w:t>1. Plan de pruebas (resumen del enfoque)</w:t>
      </w:r>
    </w:p>
    <w:p w14:paraId="07753C45" w14:textId="77777777" w:rsidR="00B63C70" w:rsidRPr="00B63C70" w:rsidRDefault="00B63C70" w:rsidP="00B63C70">
      <w:pPr>
        <w:spacing w:before="240" w:after="240"/>
        <w:jc w:val="both"/>
        <w:rPr>
          <w:lang w:val="es-PA"/>
        </w:rPr>
      </w:pPr>
      <w:r w:rsidRPr="00B63C70">
        <w:rPr>
          <w:lang w:val="es-PA"/>
        </w:rPr>
        <w:t>Aunque no es el plan completo, se recomienda que el informe incluya una breve introducción que resuma la estrategia de pruebas aplicada.</w:t>
      </w:r>
    </w:p>
    <w:p w14:paraId="3795C8E8" w14:textId="77777777" w:rsidR="00B63C70" w:rsidRPr="00B63C70" w:rsidRDefault="00B63C70" w:rsidP="00B63C70">
      <w:pPr>
        <w:spacing w:before="240" w:after="240"/>
        <w:jc w:val="both"/>
        <w:rPr>
          <w:lang w:val="es-PA"/>
        </w:rPr>
      </w:pPr>
    </w:p>
    <w:p w14:paraId="08493BB5" w14:textId="77777777" w:rsidR="00B63C70" w:rsidRPr="00B63C70" w:rsidRDefault="00B63C70" w:rsidP="00B63C70">
      <w:pPr>
        <w:rPr>
          <w:b/>
          <w:bCs/>
          <w:lang w:val="es-PA"/>
        </w:rPr>
      </w:pPr>
      <w:r w:rsidRPr="00B63C70">
        <w:rPr>
          <w:b/>
          <w:bCs/>
          <w:lang w:val="es-PA"/>
        </w:rPr>
        <w:t>Debe incluir:</w:t>
      </w:r>
    </w:p>
    <w:p w14:paraId="7C8456E8" w14:textId="77777777" w:rsidR="00B63C70" w:rsidRPr="00B63C70" w:rsidRDefault="00B63C70" w:rsidP="00B63C70">
      <w:pPr>
        <w:numPr>
          <w:ilvl w:val="0"/>
          <w:numId w:val="29"/>
        </w:numPr>
        <w:contextualSpacing/>
        <w:rPr>
          <w:lang w:val="es-PA"/>
        </w:rPr>
      </w:pPr>
      <w:r w:rsidRPr="00B63C70">
        <w:rPr>
          <w:lang w:val="es-PA"/>
        </w:rPr>
        <w:t>Objetivos de las pruebas (ej.: validar funcionalidades principales, identificar fallos de integración).</w:t>
      </w:r>
    </w:p>
    <w:p w14:paraId="7C06FF68" w14:textId="77777777" w:rsidR="00B63C70" w:rsidRPr="00B63C70" w:rsidRDefault="00B63C70" w:rsidP="00B63C70">
      <w:pPr>
        <w:numPr>
          <w:ilvl w:val="0"/>
          <w:numId w:val="29"/>
        </w:numPr>
        <w:spacing w:before="240" w:after="240"/>
        <w:contextualSpacing/>
        <w:rPr>
          <w:lang w:val="es-PA"/>
        </w:rPr>
      </w:pPr>
      <w:r w:rsidRPr="00B63C70">
        <w:rPr>
          <w:lang w:val="es-PA"/>
        </w:rPr>
        <w:t>Tipo de pruebas realizadas: unitarias, de integración, funcionales, de rendimiento, etc.</w:t>
      </w:r>
    </w:p>
    <w:p w14:paraId="3381462C" w14:textId="77777777" w:rsidR="00B63C70" w:rsidRPr="00B63C70" w:rsidRDefault="00B63C70" w:rsidP="00B63C70">
      <w:pPr>
        <w:numPr>
          <w:ilvl w:val="0"/>
          <w:numId w:val="29"/>
        </w:numPr>
        <w:spacing w:before="240" w:after="240"/>
        <w:contextualSpacing/>
        <w:rPr>
          <w:lang w:val="es-PA"/>
        </w:rPr>
      </w:pPr>
      <w:r w:rsidRPr="00B63C70">
        <w:rPr>
          <w:lang w:val="es-PA"/>
        </w:rPr>
        <w:t>Ambiente de pruebas (ej.: navegador, base de datos, sistema operativo).</w:t>
      </w:r>
    </w:p>
    <w:p w14:paraId="016DD689" w14:textId="77777777" w:rsidR="00B63C70" w:rsidRPr="00B63C70" w:rsidRDefault="00B63C70" w:rsidP="00B63C70">
      <w:pPr>
        <w:numPr>
          <w:ilvl w:val="0"/>
          <w:numId w:val="29"/>
        </w:numPr>
        <w:spacing w:before="240" w:after="240"/>
        <w:contextualSpacing/>
        <w:rPr>
          <w:lang w:val="es-PA"/>
        </w:rPr>
      </w:pPr>
      <w:r w:rsidRPr="00B63C70">
        <w:rPr>
          <w:lang w:val="es-PA"/>
        </w:rPr>
        <w:t>Herramientas utilizadas (si aplica).</w:t>
      </w:r>
    </w:p>
    <w:p w14:paraId="6DCC035C" w14:textId="77777777" w:rsidR="00B63C70" w:rsidRPr="00B63C70" w:rsidRDefault="00B63C70" w:rsidP="00B63C70">
      <w:pPr>
        <w:jc w:val="both"/>
        <w:rPr>
          <w:b/>
          <w:bCs/>
          <w:lang w:val="es-PA"/>
        </w:rPr>
      </w:pPr>
      <w:r w:rsidRPr="00B63C70">
        <w:rPr>
          <w:b/>
          <w:bCs/>
          <w:lang w:val="es-PA"/>
        </w:rPr>
        <w:t>Ejemplo:</w:t>
      </w:r>
    </w:p>
    <w:p w14:paraId="46A9C61A" w14:textId="77777777" w:rsidR="00B63C70" w:rsidRPr="00B63C70" w:rsidRDefault="00B63C70" w:rsidP="00B63C70">
      <w:pPr>
        <w:jc w:val="both"/>
        <w:rPr>
          <w:i/>
          <w:iCs/>
          <w:lang w:val="es-PA"/>
        </w:rPr>
      </w:pPr>
      <w:r w:rsidRPr="00B63C70">
        <w:rPr>
          <w:i/>
          <w:iCs/>
          <w:lang w:val="es-PA"/>
        </w:rPr>
        <w:t>"Se realizaron pruebas funcionales y de integración en el entorno de pruebas controlado, utilizando el navegador Chrome versión 122 y una base de datos PostgreSQL en servidor local."</w:t>
      </w:r>
    </w:p>
    <w:p w14:paraId="7A21A530" w14:textId="77777777" w:rsidR="00B63C70" w:rsidRPr="00B63C70" w:rsidRDefault="00B63C70" w:rsidP="00B63C70">
      <w:pPr>
        <w:spacing w:before="240" w:after="240"/>
        <w:jc w:val="both"/>
        <w:rPr>
          <w:i/>
          <w:iCs/>
          <w:lang w:val="es-PA"/>
        </w:rPr>
      </w:pPr>
    </w:p>
    <w:p w14:paraId="77CB2928" w14:textId="77777777" w:rsidR="00B63C70" w:rsidRPr="00B63C70" w:rsidRDefault="00B63C70" w:rsidP="00B63C70">
      <w:pPr>
        <w:spacing w:before="240" w:after="240"/>
        <w:jc w:val="both"/>
        <w:rPr>
          <w:b/>
          <w:bCs/>
          <w:lang w:val="es-PA"/>
        </w:rPr>
      </w:pPr>
      <w:r w:rsidRPr="00B63C70">
        <w:rPr>
          <w:b/>
          <w:bCs/>
          <w:lang w:val="es-PA"/>
        </w:rPr>
        <w:t>2. Casos de prueba (Test Cases)</w:t>
      </w:r>
    </w:p>
    <w:p w14:paraId="47F6D426" w14:textId="77777777" w:rsidR="00B63C70" w:rsidRPr="00B63C70" w:rsidRDefault="00B63C70" w:rsidP="00B63C70">
      <w:pPr>
        <w:spacing w:before="240" w:after="240"/>
        <w:jc w:val="both"/>
        <w:rPr>
          <w:lang w:val="es-PA"/>
        </w:rPr>
      </w:pPr>
      <w:r w:rsidRPr="00B63C70">
        <w:rPr>
          <w:lang w:val="es-PA"/>
        </w:rPr>
        <w:t>Los casos de prueba documentan cómo se prueba cada funcionalidad. Sirven como evidencia de que el sistema fue evaluado de forma sistemática y repetible.</w:t>
      </w:r>
    </w:p>
    <w:p w14:paraId="63358FF1" w14:textId="77777777" w:rsidR="00B63C70" w:rsidRPr="00B63C70" w:rsidRDefault="00B63C70" w:rsidP="00B63C70">
      <w:pPr>
        <w:jc w:val="both"/>
        <w:rPr>
          <w:b/>
          <w:bCs/>
          <w:lang w:val="es-PA"/>
        </w:rPr>
      </w:pPr>
      <w:r w:rsidRPr="00B63C70">
        <w:rPr>
          <w:b/>
          <w:bCs/>
          <w:lang w:val="es-PA"/>
        </w:rPr>
        <w:t>Debe incluir:</w:t>
      </w:r>
    </w:p>
    <w:p w14:paraId="18DFFE19" w14:textId="77777777" w:rsidR="00B63C70" w:rsidRPr="00B63C70" w:rsidRDefault="00B63C70" w:rsidP="00B63C70">
      <w:pPr>
        <w:numPr>
          <w:ilvl w:val="0"/>
          <w:numId w:val="30"/>
        </w:numPr>
        <w:contextualSpacing/>
        <w:jc w:val="both"/>
        <w:rPr>
          <w:lang w:val="es-PA"/>
        </w:rPr>
      </w:pPr>
      <w:r w:rsidRPr="00B63C70">
        <w:rPr>
          <w:b/>
          <w:lang w:val="es-PA"/>
        </w:rPr>
        <w:t>ID del caso de prueba:</w:t>
      </w:r>
      <w:r w:rsidRPr="00B63C70">
        <w:rPr>
          <w:lang w:val="es-PA"/>
        </w:rPr>
        <w:t xml:space="preserve"> Ej. TC-01, TC-02, etc.</w:t>
      </w:r>
    </w:p>
    <w:p w14:paraId="6423CDFC" w14:textId="77777777" w:rsidR="00B63C70" w:rsidRPr="00B63C70" w:rsidRDefault="00B63C70" w:rsidP="00B63C70">
      <w:pPr>
        <w:numPr>
          <w:ilvl w:val="0"/>
          <w:numId w:val="30"/>
        </w:numPr>
        <w:spacing w:before="240" w:after="240"/>
        <w:contextualSpacing/>
        <w:jc w:val="both"/>
        <w:rPr>
          <w:lang w:val="es-PA"/>
        </w:rPr>
      </w:pPr>
      <w:r w:rsidRPr="00B63C70">
        <w:rPr>
          <w:b/>
          <w:lang w:val="es-PA"/>
        </w:rPr>
        <w:t>Descripción:</w:t>
      </w:r>
      <w:r w:rsidRPr="00B63C70">
        <w:rPr>
          <w:lang w:val="es-PA"/>
        </w:rPr>
        <w:t xml:space="preserve"> Qué se está probando.</w:t>
      </w:r>
    </w:p>
    <w:p w14:paraId="4CA232A2" w14:textId="77777777" w:rsidR="00B63C70" w:rsidRPr="00B63C70" w:rsidRDefault="00B63C70" w:rsidP="00B63C70">
      <w:pPr>
        <w:numPr>
          <w:ilvl w:val="0"/>
          <w:numId w:val="30"/>
        </w:numPr>
        <w:spacing w:before="240" w:after="240"/>
        <w:contextualSpacing/>
        <w:jc w:val="both"/>
        <w:rPr>
          <w:lang w:val="es-PA"/>
        </w:rPr>
      </w:pPr>
      <w:r w:rsidRPr="00B63C70">
        <w:rPr>
          <w:b/>
          <w:lang w:val="es-PA"/>
        </w:rPr>
        <w:t>Precondiciones:</w:t>
      </w:r>
      <w:r w:rsidRPr="00B63C70">
        <w:rPr>
          <w:lang w:val="es-PA"/>
        </w:rPr>
        <w:t xml:space="preserve"> Estado inicial necesario para ejecutar la prueba.</w:t>
      </w:r>
    </w:p>
    <w:p w14:paraId="057D54E2" w14:textId="77777777" w:rsidR="00B63C70" w:rsidRPr="00B63C70" w:rsidRDefault="00B63C70" w:rsidP="00B63C70">
      <w:pPr>
        <w:numPr>
          <w:ilvl w:val="0"/>
          <w:numId w:val="30"/>
        </w:numPr>
        <w:spacing w:before="240" w:after="240"/>
        <w:contextualSpacing/>
        <w:jc w:val="both"/>
        <w:rPr>
          <w:lang w:val="es-PA"/>
        </w:rPr>
      </w:pPr>
      <w:proofErr w:type="gramStart"/>
      <w:r w:rsidRPr="00B63C70">
        <w:rPr>
          <w:b/>
          <w:lang w:val="es-PA"/>
        </w:rPr>
        <w:t>Pasos a seguir</w:t>
      </w:r>
      <w:proofErr w:type="gramEnd"/>
      <w:r w:rsidRPr="00B63C70">
        <w:rPr>
          <w:b/>
          <w:lang w:val="es-PA"/>
        </w:rPr>
        <w:t>:</w:t>
      </w:r>
      <w:r w:rsidRPr="00B63C70">
        <w:rPr>
          <w:lang w:val="es-PA"/>
        </w:rPr>
        <w:t xml:space="preserve"> Instrucciones para ejecutar la prueba.</w:t>
      </w:r>
    </w:p>
    <w:p w14:paraId="342E2863" w14:textId="77777777" w:rsidR="00B63C70" w:rsidRPr="00B63C70" w:rsidRDefault="00B63C70" w:rsidP="00B63C70">
      <w:pPr>
        <w:numPr>
          <w:ilvl w:val="0"/>
          <w:numId w:val="30"/>
        </w:numPr>
        <w:spacing w:before="240" w:after="240"/>
        <w:contextualSpacing/>
        <w:jc w:val="both"/>
        <w:rPr>
          <w:lang w:val="es-PA"/>
        </w:rPr>
      </w:pPr>
      <w:r w:rsidRPr="00B63C70">
        <w:rPr>
          <w:b/>
          <w:lang w:val="es-PA"/>
        </w:rPr>
        <w:t>Resultado esperado:</w:t>
      </w:r>
      <w:r w:rsidRPr="00B63C70">
        <w:rPr>
          <w:lang w:val="es-PA"/>
        </w:rPr>
        <w:t xml:space="preserve"> Qué se espera que ocurra.</w:t>
      </w:r>
    </w:p>
    <w:p w14:paraId="69D01FF9" w14:textId="77777777" w:rsidR="00B63C70" w:rsidRPr="00B63C70" w:rsidRDefault="00B63C70" w:rsidP="00B63C70">
      <w:pPr>
        <w:numPr>
          <w:ilvl w:val="0"/>
          <w:numId w:val="30"/>
        </w:numPr>
        <w:spacing w:before="240" w:after="240"/>
        <w:contextualSpacing/>
        <w:jc w:val="both"/>
        <w:rPr>
          <w:lang w:val="es-PA"/>
        </w:rPr>
      </w:pPr>
      <w:r w:rsidRPr="00B63C70">
        <w:rPr>
          <w:b/>
          <w:lang w:val="es-PA"/>
        </w:rPr>
        <w:t>Resultado real:</w:t>
      </w:r>
      <w:r w:rsidRPr="00B63C70">
        <w:rPr>
          <w:lang w:val="es-PA"/>
        </w:rPr>
        <w:t xml:space="preserve"> Qué ocurrió realmente al ejecutar la prueba.</w:t>
      </w:r>
    </w:p>
    <w:p w14:paraId="706794A1" w14:textId="77777777" w:rsidR="00B63C70" w:rsidRPr="00B63C70" w:rsidRDefault="00B63C70" w:rsidP="00B63C70">
      <w:pPr>
        <w:numPr>
          <w:ilvl w:val="0"/>
          <w:numId w:val="30"/>
        </w:numPr>
        <w:spacing w:before="240" w:after="240"/>
        <w:contextualSpacing/>
        <w:jc w:val="both"/>
        <w:rPr>
          <w:lang w:val="es-PA"/>
        </w:rPr>
      </w:pPr>
      <w:r w:rsidRPr="00B63C70">
        <w:rPr>
          <w:b/>
          <w:lang w:val="es-PA"/>
        </w:rPr>
        <w:t>Estado:</w:t>
      </w:r>
      <w:r w:rsidRPr="00B63C70">
        <w:rPr>
          <w:lang w:val="es-PA"/>
        </w:rPr>
        <w:t xml:space="preserve"> Aprobado, Fallido, Bloqueado.</w:t>
      </w:r>
    </w:p>
    <w:p w14:paraId="50BDEA62" w14:textId="77777777" w:rsidR="00B63C70" w:rsidRPr="00B63C70" w:rsidRDefault="00B63C70" w:rsidP="00B63C70">
      <w:pPr>
        <w:jc w:val="both"/>
        <w:rPr>
          <w:b/>
          <w:bCs/>
          <w:lang w:val="es-PA"/>
        </w:rPr>
      </w:pPr>
      <w:r w:rsidRPr="00B63C70">
        <w:rPr>
          <w:b/>
          <w:bCs/>
          <w:lang w:val="es-PA"/>
        </w:rPr>
        <w:t>Ejemplo:</w:t>
      </w:r>
    </w:p>
    <w:tbl>
      <w:tblPr>
        <w:tblStyle w:val="Tablaconcuadrcula1"/>
        <w:tblW w:w="9255" w:type="dxa"/>
        <w:tblInd w:w="0" w:type="dxa"/>
        <w:tblLayout w:type="fixed"/>
        <w:tblLook w:val="06A0" w:firstRow="1" w:lastRow="0" w:firstColumn="1" w:lastColumn="0" w:noHBand="1" w:noVBand="1"/>
      </w:tblPr>
      <w:tblGrid>
        <w:gridCol w:w="982"/>
        <w:gridCol w:w="2345"/>
        <w:gridCol w:w="2733"/>
        <w:gridCol w:w="1588"/>
        <w:gridCol w:w="1607"/>
      </w:tblGrid>
      <w:tr w:rsidR="00B63C70" w:rsidRPr="00B63C70" w14:paraId="06B27C41" w14:textId="77777777" w:rsidTr="00B63C70">
        <w:trPr>
          <w:trHeight w:val="300"/>
        </w:trPr>
        <w:tc>
          <w:tcPr>
            <w:tcW w:w="982" w:type="dxa"/>
            <w:tcBorders>
              <w:top w:val="single" w:sz="4" w:space="0" w:color="auto"/>
              <w:left w:val="single" w:sz="4" w:space="0" w:color="auto"/>
              <w:bottom w:val="single" w:sz="4" w:space="0" w:color="auto"/>
              <w:right w:val="single" w:sz="4" w:space="0" w:color="auto"/>
            </w:tcBorders>
            <w:shd w:val="clear" w:color="auto" w:fill="DDDECE"/>
            <w:hideMark/>
          </w:tcPr>
          <w:p w14:paraId="20D5A239" w14:textId="77777777" w:rsidR="00B63C70" w:rsidRPr="00B63C70" w:rsidRDefault="00B63C70" w:rsidP="00B63C70">
            <w:pPr>
              <w:jc w:val="center"/>
              <w:rPr>
                <w:b/>
                <w:bCs/>
              </w:rPr>
            </w:pPr>
            <w:r w:rsidRPr="00B63C70">
              <w:rPr>
                <w:b/>
                <w:bCs/>
              </w:rPr>
              <w:t>ID</w:t>
            </w:r>
          </w:p>
        </w:tc>
        <w:tc>
          <w:tcPr>
            <w:tcW w:w="2344" w:type="dxa"/>
            <w:tcBorders>
              <w:top w:val="single" w:sz="4" w:space="0" w:color="auto"/>
              <w:left w:val="single" w:sz="4" w:space="0" w:color="auto"/>
              <w:bottom w:val="single" w:sz="4" w:space="0" w:color="auto"/>
              <w:right w:val="single" w:sz="4" w:space="0" w:color="auto"/>
            </w:tcBorders>
            <w:shd w:val="clear" w:color="auto" w:fill="DDDECE"/>
            <w:hideMark/>
          </w:tcPr>
          <w:p w14:paraId="3EBD1868" w14:textId="77777777" w:rsidR="00B63C70" w:rsidRPr="00B63C70" w:rsidRDefault="00B63C70" w:rsidP="00B63C70">
            <w:pPr>
              <w:jc w:val="center"/>
              <w:rPr>
                <w:b/>
              </w:rPr>
            </w:pPr>
            <w:proofErr w:type="spellStart"/>
            <w:r w:rsidRPr="00B63C70">
              <w:rPr>
                <w:b/>
              </w:rPr>
              <w:t>Descripción</w:t>
            </w:r>
            <w:proofErr w:type="spellEnd"/>
          </w:p>
        </w:tc>
        <w:tc>
          <w:tcPr>
            <w:tcW w:w="2732" w:type="dxa"/>
            <w:tcBorders>
              <w:top w:val="single" w:sz="4" w:space="0" w:color="auto"/>
              <w:left w:val="single" w:sz="4" w:space="0" w:color="auto"/>
              <w:bottom w:val="single" w:sz="4" w:space="0" w:color="auto"/>
              <w:right w:val="single" w:sz="4" w:space="0" w:color="auto"/>
            </w:tcBorders>
            <w:shd w:val="clear" w:color="auto" w:fill="DDDECE"/>
            <w:hideMark/>
          </w:tcPr>
          <w:p w14:paraId="775E345B" w14:textId="77777777" w:rsidR="00B63C70" w:rsidRPr="00B63C70" w:rsidRDefault="00B63C70" w:rsidP="00B63C70">
            <w:pPr>
              <w:jc w:val="center"/>
              <w:rPr>
                <w:b/>
              </w:rPr>
            </w:pPr>
            <w:proofErr w:type="spellStart"/>
            <w:r w:rsidRPr="00B63C70">
              <w:rPr>
                <w:b/>
              </w:rPr>
              <w:t>Resultado</w:t>
            </w:r>
            <w:proofErr w:type="spellEnd"/>
            <w:r w:rsidRPr="00B63C70">
              <w:rPr>
                <w:b/>
              </w:rPr>
              <w:t xml:space="preserve"> </w:t>
            </w:r>
            <w:proofErr w:type="spellStart"/>
            <w:r w:rsidRPr="00B63C70">
              <w:rPr>
                <w:b/>
              </w:rPr>
              <w:t>Esperado</w:t>
            </w:r>
            <w:proofErr w:type="spellEnd"/>
          </w:p>
        </w:tc>
        <w:tc>
          <w:tcPr>
            <w:tcW w:w="1587" w:type="dxa"/>
            <w:tcBorders>
              <w:top w:val="single" w:sz="4" w:space="0" w:color="auto"/>
              <w:left w:val="single" w:sz="4" w:space="0" w:color="auto"/>
              <w:bottom w:val="single" w:sz="4" w:space="0" w:color="auto"/>
              <w:right w:val="single" w:sz="4" w:space="0" w:color="auto"/>
            </w:tcBorders>
            <w:shd w:val="clear" w:color="auto" w:fill="DDDECE"/>
            <w:hideMark/>
          </w:tcPr>
          <w:p w14:paraId="740B7A72" w14:textId="77777777" w:rsidR="00B63C70" w:rsidRPr="00B63C70" w:rsidRDefault="00B63C70" w:rsidP="00B63C70">
            <w:pPr>
              <w:jc w:val="center"/>
              <w:rPr>
                <w:b/>
              </w:rPr>
            </w:pPr>
            <w:proofErr w:type="spellStart"/>
            <w:r w:rsidRPr="00B63C70">
              <w:rPr>
                <w:b/>
              </w:rPr>
              <w:t>Resultado</w:t>
            </w:r>
            <w:proofErr w:type="spellEnd"/>
            <w:r w:rsidRPr="00B63C70">
              <w:rPr>
                <w:b/>
              </w:rPr>
              <w:t xml:space="preserve"> Real</w:t>
            </w:r>
          </w:p>
        </w:tc>
        <w:tc>
          <w:tcPr>
            <w:tcW w:w="1606" w:type="dxa"/>
            <w:tcBorders>
              <w:top w:val="single" w:sz="4" w:space="0" w:color="auto"/>
              <w:left w:val="single" w:sz="4" w:space="0" w:color="auto"/>
              <w:bottom w:val="single" w:sz="4" w:space="0" w:color="auto"/>
              <w:right w:val="single" w:sz="4" w:space="0" w:color="auto"/>
            </w:tcBorders>
            <w:shd w:val="clear" w:color="auto" w:fill="DDDECE"/>
            <w:hideMark/>
          </w:tcPr>
          <w:p w14:paraId="77655D20" w14:textId="77777777" w:rsidR="00B63C70" w:rsidRPr="00B63C70" w:rsidRDefault="00B63C70" w:rsidP="00B63C70">
            <w:pPr>
              <w:jc w:val="center"/>
              <w:rPr>
                <w:b/>
                <w:bCs/>
              </w:rPr>
            </w:pPr>
            <w:r w:rsidRPr="00B63C70">
              <w:rPr>
                <w:b/>
                <w:bCs/>
              </w:rPr>
              <w:t>Estado</w:t>
            </w:r>
          </w:p>
        </w:tc>
      </w:tr>
      <w:tr w:rsidR="00B63C70" w:rsidRPr="00B63C70" w14:paraId="4423E131" w14:textId="77777777" w:rsidTr="00B63C70">
        <w:trPr>
          <w:trHeight w:val="300"/>
        </w:trPr>
        <w:tc>
          <w:tcPr>
            <w:tcW w:w="982" w:type="dxa"/>
            <w:tcBorders>
              <w:top w:val="single" w:sz="4" w:space="0" w:color="auto"/>
              <w:left w:val="single" w:sz="4" w:space="0" w:color="auto"/>
              <w:bottom w:val="single" w:sz="4" w:space="0" w:color="auto"/>
              <w:right w:val="single" w:sz="4" w:space="0" w:color="auto"/>
            </w:tcBorders>
            <w:hideMark/>
          </w:tcPr>
          <w:p w14:paraId="0855852F" w14:textId="77777777" w:rsidR="00B63C70" w:rsidRPr="00B63C70" w:rsidRDefault="00B63C70" w:rsidP="00B63C70">
            <w:pPr>
              <w:jc w:val="both"/>
            </w:pPr>
            <w:r w:rsidRPr="00B63C70">
              <w:t>TC-01</w:t>
            </w:r>
          </w:p>
        </w:tc>
        <w:tc>
          <w:tcPr>
            <w:tcW w:w="2344" w:type="dxa"/>
            <w:tcBorders>
              <w:top w:val="single" w:sz="4" w:space="0" w:color="auto"/>
              <w:left w:val="single" w:sz="4" w:space="0" w:color="auto"/>
              <w:bottom w:val="single" w:sz="4" w:space="0" w:color="auto"/>
              <w:right w:val="single" w:sz="4" w:space="0" w:color="auto"/>
            </w:tcBorders>
            <w:hideMark/>
          </w:tcPr>
          <w:p w14:paraId="53E31F0F" w14:textId="77777777" w:rsidR="00B63C70" w:rsidRPr="00B63C70" w:rsidRDefault="00B63C70" w:rsidP="00B63C70">
            <w:proofErr w:type="spellStart"/>
            <w:r w:rsidRPr="00B63C70">
              <w:t>Iniciar</w:t>
            </w:r>
            <w:proofErr w:type="spellEnd"/>
            <w:r w:rsidRPr="00B63C70">
              <w:t xml:space="preserve"> </w:t>
            </w:r>
            <w:proofErr w:type="spellStart"/>
            <w:r w:rsidRPr="00B63C70">
              <w:t>sesión</w:t>
            </w:r>
            <w:proofErr w:type="spellEnd"/>
            <w:r w:rsidRPr="00B63C70">
              <w:t xml:space="preserve"> </w:t>
            </w:r>
            <w:proofErr w:type="spellStart"/>
            <w:r w:rsidRPr="00B63C70">
              <w:t>válida</w:t>
            </w:r>
            <w:proofErr w:type="spellEnd"/>
          </w:p>
        </w:tc>
        <w:tc>
          <w:tcPr>
            <w:tcW w:w="2732" w:type="dxa"/>
            <w:tcBorders>
              <w:top w:val="single" w:sz="4" w:space="0" w:color="auto"/>
              <w:left w:val="single" w:sz="4" w:space="0" w:color="auto"/>
              <w:bottom w:val="single" w:sz="4" w:space="0" w:color="auto"/>
              <w:right w:val="single" w:sz="4" w:space="0" w:color="auto"/>
            </w:tcBorders>
            <w:hideMark/>
          </w:tcPr>
          <w:p w14:paraId="4B2B6B20" w14:textId="77777777" w:rsidR="00B63C70" w:rsidRPr="00B63C70" w:rsidRDefault="00B63C70" w:rsidP="00B63C70">
            <w:proofErr w:type="spellStart"/>
            <w:r w:rsidRPr="00B63C70">
              <w:t>Acceso</w:t>
            </w:r>
            <w:proofErr w:type="spellEnd"/>
            <w:r w:rsidRPr="00B63C70">
              <w:t xml:space="preserve"> al panel principal</w:t>
            </w:r>
          </w:p>
        </w:tc>
        <w:tc>
          <w:tcPr>
            <w:tcW w:w="1587" w:type="dxa"/>
            <w:tcBorders>
              <w:top w:val="single" w:sz="4" w:space="0" w:color="auto"/>
              <w:left w:val="single" w:sz="4" w:space="0" w:color="auto"/>
              <w:bottom w:val="single" w:sz="4" w:space="0" w:color="auto"/>
              <w:right w:val="single" w:sz="4" w:space="0" w:color="auto"/>
            </w:tcBorders>
            <w:hideMark/>
          </w:tcPr>
          <w:p w14:paraId="5BB97AF2" w14:textId="77777777" w:rsidR="00B63C70" w:rsidRPr="00B63C70" w:rsidRDefault="00B63C70" w:rsidP="00B63C70">
            <w:proofErr w:type="spellStart"/>
            <w:r w:rsidRPr="00B63C70">
              <w:t>Acceso</w:t>
            </w:r>
            <w:proofErr w:type="spellEnd"/>
            <w:r w:rsidRPr="00B63C70">
              <w:t xml:space="preserve"> </w:t>
            </w:r>
            <w:proofErr w:type="spellStart"/>
            <w:r w:rsidRPr="00B63C70">
              <w:t>correcto</w:t>
            </w:r>
            <w:proofErr w:type="spellEnd"/>
          </w:p>
        </w:tc>
        <w:tc>
          <w:tcPr>
            <w:tcW w:w="1606" w:type="dxa"/>
            <w:tcBorders>
              <w:top w:val="single" w:sz="4" w:space="0" w:color="auto"/>
              <w:left w:val="single" w:sz="4" w:space="0" w:color="auto"/>
              <w:bottom w:val="single" w:sz="4" w:space="0" w:color="auto"/>
              <w:right w:val="single" w:sz="4" w:space="0" w:color="auto"/>
            </w:tcBorders>
            <w:hideMark/>
          </w:tcPr>
          <w:p w14:paraId="75AE8B53" w14:textId="77777777" w:rsidR="00B63C70" w:rsidRPr="00B63C70" w:rsidRDefault="00B63C70" w:rsidP="00B63C70">
            <w:proofErr w:type="spellStart"/>
            <w:r w:rsidRPr="00B63C70">
              <w:t>Aprobado</w:t>
            </w:r>
            <w:proofErr w:type="spellEnd"/>
          </w:p>
        </w:tc>
      </w:tr>
      <w:tr w:rsidR="00B63C70" w:rsidRPr="00B63C70" w14:paraId="169100D5" w14:textId="77777777" w:rsidTr="00B63C70">
        <w:trPr>
          <w:trHeight w:val="300"/>
        </w:trPr>
        <w:tc>
          <w:tcPr>
            <w:tcW w:w="982" w:type="dxa"/>
            <w:tcBorders>
              <w:top w:val="single" w:sz="4" w:space="0" w:color="auto"/>
              <w:left w:val="single" w:sz="4" w:space="0" w:color="auto"/>
              <w:bottom w:val="single" w:sz="4" w:space="0" w:color="auto"/>
              <w:right w:val="single" w:sz="4" w:space="0" w:color="auto"/>
            </w:tcBorders>
            <w:hideMark/>
          </w:tcPr>
          <w:p w14:paraId="2F830053" w14:textId="77777777" w:rsidR="00B63C70" w:rsidRPr="00B63C70" w:rsidRDefault="00B63C70" w:rsidP="00B63C70">
            <w:pPr>
              <w:jc w:val="both"/>
            </w:pPr>
            <w:r w:rsidRPr="00B63C70">
              <w:t>TC-02</w:t>
            </w:r>
          </w:p>
        </w:tc>
        <w:tc>
          <w:tcPr>
            <w:tcW w:w="2344" w:type="dxa"/>
            <w:tcBorders>
              <w:top w:val="single" w:sz="4" w:space="0" w:color="auto"/>
              <w:left w:val="single" w:sz="4" w:space="0" w:color="auto"/>
              <w:bottom w:val="single" w:sz="4" w:space="0" w:color="auto"/>
              <w:right w:val="single" w:sz="4" w:space="0" w:color="auto"/>
            </w:tcBorders>
            <w:hideMark/>
          </w:tcPr>
          <w:p w14:paraId="4FB03CBA" w14:textId="77777777" w:rsidR="00B63C70" w:rsidRPr="00B63C70" w:rsidRDefault="00B63C70" w:rsidP="00B63C70">
            <w:proofErr w:type="spellStart"/>
            <w:r w:rsidRPr="00B63C70">
              <w:t>Contraseña</w:t>
            </w:r>
            <w:proofErr w:type="spellEnd"/>
            <w:r w:rsidRPr="00B63C70">
              <w:t xml:space="preserve"> </w:t>
            </w:r>
            <w:proofErr w:type="spellStart"/>
            <w:r w:rsidRPr="00B63C70">
              <w:t>incorrecta</w:t>
            </w:r>
            <w:proofErr w:type="spellEnd"/>
          </w:p>
        </w:tc>
        <w:tc>
          <w:tcPr>
            <w:tcW w:w="2732" w:type="dxa"/>
            <w:tcBorders>
              <w:top w:val="single" w:sz="4" w:space="0" w:color="auto"/>
              <w:left w:val="single" w:sz="4" w:space="0" w:color="auto"/>
              <w:bottom w:val="single" w:sz="4" w:space="0" w:color="auto"/>
              <w:right w:val="single" w:sz="4" w:space="0" w:color="auto"/>
            </w:tcBorders>
            <w:hideMark/>
          </w:tcPr>
          <w:p w14:paraId="37169DD6" w14:textId="77777777" w:rsidR="00B63C70" w:rsidRPr="00B63C70" w:rsidRDefault="00B63C70" w:rsidP="00B63C70">
            <w:proofErr w:type="spellStart"/>
            <w:r w:rsidRPr="00B63C70">
              <w:t>Mostrar</w:t>
            </w:r>
            <w:proofErr w:type="spellEnd"/>
            <w:r w:rsidRPr="00B63C70">
              <w:t xml:space="preserve"> </w:t>
            </w:r>
            <w:proofErr w:type="spellStart"/>
            <w:r w:rsidRPr="00B63C70">
              <w:t>mensaje</w:t>
            </w:r>
            <w:proofErr w:type="spellEnd"/>
            <w:r w:rsidRPr="00B63C70">
              <w:t xml:space="preserve"> de error</w:t>
            </w:r>
          </w:p>
        </w:tc>
        <w:tc>
          <w:tcPr>
            <w:tcW w:w="1587" w:type="dxa"/>
            <w:tcBorders>
              <w:top w:val="single" w:sz="4" w:space="0" w:color="auto"/>
              <w:left w:val="single" w:sz="4" w:space="0" w:color="auto"/>
              <w:bottom w:val="single" w:sz="4" w:space="0" w:color="auto"/>
              <w:right w:val="single" w:sz="4" w:space="0" w:color="auto"/>
            </w:tcBorders>
            <w:hideMark/>
          </w:tcPr>
          <w:p w14:paraId="79B1F4A7" w14:textId="77777777" w:rsidR="00B63C70" w:rsidRPr="00B63C70" w:rsidRDefault="00B63C70" w:rsidP="00B63C70">
            <w:proofErr w:type="spellStart"/>
            <w:r w:rsidRPr="00B63C70">
              <w:t>Muestra</w:t>
            </w:r>
            <w:proofErr w:type="spellEnd"/>
            <w:r w:rsidRPr="00B63C70">
              <w:t xml:space="preserve"> </w:t>
            </w:r>
            <w:proofErr w:type="spellStart"/>
            <w:r w:rsidRPr="00B63C70">
              <w:t>mensaje</w:t>
            </w:r>
            <w:proofErr w:type="spellEnd"/>
          </w:p>
        </w:tc>
        <w:tc>
          <w:tcPr>
            <w:tcW w:w="1606" w:type="dxa"/>
            <w:tcBorders>
              <w:top w:val="single" w:sz="4" w:space="0" w:color="auto"/>
              <w:left w:val="single" w:sz="4" w:space="0" w:color="auto"/>
              <w:bottom w:val="single" w:sz="4" w:space="0" w:color="auto"/>
              <w:right w:val="single" w:sz="4" w:space="0" w:color="auto"/>
            </w:tcBorders>
            <w:hideMark/>
          </w:tcPr>
          <w:p w14:paraId="3B03A9AC" w14:textId="77777777" w:rsidR="00B63C70" w:rsidRPr="00B63C70" w:rsidRDefault="00B63C70" w:rsidP="00B63C70">
            <w:proofErr w:type="spellStart"/>
            <w:r w:rsidRPr="00B63C70">
              <w:t>Aprobado</w:t>
            </w:r>
            <w:proofErr w:type="spellEnd"/>
          </w:p>
        </w:tc>
      </w:tr>
      <w:tr w:rsidR="00B63C70" w:rsidRPr="00B63C70" w14:paraId="4391F43C" w14:textId="77777777" w:rsidTr="00B63C70">
        <w:trPr>
          <w:trHeight w:val="300"/>
        </w:trPr>
        <w:tc>
          <w:tcPr>
            <w:tcW w:w="982" w:type="dxa"/>
            <w:tcBorders>
              <w:top w:val="single" w:sz="4" w:space="0" w:color="auto"/>
              <w:left w:val="single" w:sz="4" w:space="0" w:color="auto"/>
              <w:bottom w:val="single" w:sz="4" w:space="0" w:color="auto"/>
              <w:right w:val="single" w:sz="4" w:space="0" w:color="auto"/>
            </w:tcBorders>
            <w:hideMark/>
          </w:tcPr>
          <w:p w14:paraId="53D99A95" w14:textId="77777777" w:rsidR="00B63C70" w:rsidRPr="00B63C70" w:rsidRDefault="00B63C70" w:rsidP="00B63C70">
            <w:pPr>
              <w:jc w:val="both"/>
            </w:pPr>
            <w:r w:rsidRPr="00B63C70">
              <w:lastRenderedPageBreak/>
              <w:t>TC-03</w:t>
            </w:r>
          </w:p>
        </w:tc>
        <w:tc>
          <w:tcPr>
            <w:tcW w:w="2344" w:type="dxa"/>
            <w:tcBorders>
              <w:top w:val="single" w:sz="4" w:space="0" w:color="auto"/>
              <w:left w:val="single" w:sz="4" w:space="0" w:color="auto"/>
              <w:bottom w:val="single" w:sz="4" w:space="0" w:color="auto"/>
              <w:right w:val="single" w:sz="4" w:space="0" w:color="auto"/>
            </w:tcBorders>
            <w:hideMark/>
          </w:tcPr>
          <w:p w14:paraId="5E0C309A" w14:textId="77777777" w:rsidR="00B63C70" w:rsidRPr="00B63C70" w:rsidRDefault="00B63C70" w:rsidP="00B63C70">
            <w:proofErr w:type="spellStart"/>
            <w:r w:rsidRPr="00B63C70">
              <w:t>Cerrar</w:t>
            </w:r>
            <w:proofErr w:type="spellEnd"/>
            <w:r w:rsidRPr="00B63C70">
              <w:t xml:space="preserve"> </w:t>
            </w:r>
            <w:proofErr w:type="spellStart"/>
            <w:r w:rsidRPr="00B63C70">
              <w:t>sesión</w:t>
            </w:r>
            <w:proofErr w:type="spellEnd"/>
          </w:p>
        </w:tc>
        <w:tc>
          <w:tcPr>
            <w:tcW w:w="2732" w:type="dxa"/>
            <w:tcBorders>
              <w:top w:val="single" w:sz="4" w:space="0" w:color="auto"/>
              <w:left w:val="single" w:sz="4" w:space="0" w:color="auto"/>
              <w:bottom w:val="single" w:sz="4" w:space="0" w:color="auto"/>
              <w:right w:val="single" w:sz="4" w:space="0" w:color="auto"/>
            </w:tcBorders>
            <w:hideMark/>
          </w:tcPr>
          <w:p w14:paraId="14B1620F" w14:textId="77777777" w:rsidR="00B63C70" w:rsidRPr="00B63C70" w:rsidRDefault="00B63C70" w:rsidP="00B63C70">
            <w:proofErr w:type="spellStart"/>
            <w:r w:rsidRPr="00B63C70">
              <w:t>Redirige</w:t>
            </w:r>
            <w:proofErr w:type="spellEnd"/>
            <w:r w:rsidRPr="00B63C70">
              <w:t xml:space="preserve"> a login</w:t>
            </w:r>
          </w:p>
        </w:tc>
        <w:tc>
          <w:tcPr>
            <w:tcW w:w="1587" w:type="dxa"/>
            <w:tcBorders>
              <w:top w:val="single" w:sz="4" w:space="0" w:color="auto"/>
              <w:left w:val="single" w:sz="4" w:space="0" w:color="auto"/>
              <w:bottom w:val="single" w:sz="4" w:space="0" w:color="auto"/>
              <w:right w:val="single" w:sz="4" w:space="0" w:color="auto"/>
            </w:tcBorders>
            <w:hideMark/>
          </w:tcPr>
          <w:p w14:paraId="740B9251" w14:textId="77777777" w:rsidR="00B63C70" w:rsidRPr="00B63C70" w:rsidRDefault="00B63C70" w:rsidP="00B63C70">
            <w:r w:rsidRPr="00B63C70">
              <w:t xml:space="preserve">No </w:t>
            </w:r>
            <w:proofErr w:type="spellStart"/>
            <w:r w:rsidRPr="00B63C70">
              <w:t>redirige</w:t>
            </w:r>
            <w:proofErr w:type="spellEnd"/>
          </w:p>
        </w:tc>
        <w:tc>
          <w:tcPr>
            <w:tcW w:w="1606" w:type="dxa"/>
            <w:tcBorders>
              <w:top w:val="single" w:sz="4" w:space="0" w:color="auto"/>
              <w:left w:val="single" w:sz="4" w:space="0" w:color="auto"/>
              <w:bottom w:val="single" w:sz="4" w:space="0" w:color="auto"/>
              <w:right w:val="single" w:sz="4" w:space="0" w:color="auto"/>
            </w:tcBorders>
            <w:hideMark/>
          </w:tcPr>
          <w:p w14:paraId="7AF92874" w14:textId="77777777" w:rsidR="00B63C70" w:rsidRPr="00B63C70" w:rsidRDefault="00B63C70" w:rsidP="00B63C70">
            <w:proofErr w:type="spellStart"/>
            <w:r w:rsidRPr="00B63C70">
              <w:t>Fallido</w:t>
            </w:r>
            <w:proofErr w:type="spellEnd"/>
          </w:p>
        </w:tc>
      </w:tr>
    </w:tbl>
    <w:p w14:paraId="515372A5" w14:textId="77777777" w:rsidR="00B63C70" w:rsidRPr="00B63C70" w:rsidRDefault="00B63C70" w:rsidP="00B63C70">
      <w:pPr>
        <w:jc w:val="both"/>
      </w:pPr>
    </w:p>
    <w:p w14:paraId="0961FD69" w14:textId="77777777" w:rsidR="00B63C70" w:rsidRPr="00B63C70" w:rsidRDefault="00B63C70" w:rsidP="00B63C70">
      <w:pPr>
        <w:spacing w:before="240" w:after="240"/>
        <w:jc w:val="both"/>
        <w:rPr>
          <w:b/>
          <w:bCs/>
          <w:lang w:val="es-PA"/>
        </w:rPr>
      </w:pPr>
      <w:r w:rsidRPr="00B63C70">
        <w:rPr>
          <w:b/>
          <w:bCs/>
          <w:lang w:val="es-PA"/>
        </w:rPr>
        <w:t>3. Registro de errores o incidencias</w:t>
      </w:r>
    </w:p>
    <w:p w14:paraId="0F4353FA" w14:textId="77777777" w:rsidR="00B63C70" w:rsidRPr="00B63C70" w:rsidRDefault="00B63C70" w:rsidP="00B63C70">
      <w:pPr>
        <w:spacing w:before="240" w:after="240"/>
        <w:jc w:val="both"/>
        <w:rPr>
          <w:lang w:val="es-PA"/>
        </w:rPr>
      </w:pPr>
      <w:r w:rsidRPr="00B63C70">
        <w:rPr>
          <w:lang w:val="es-PA"/>
        </w:rPr>
        <w:t>Cada falla o comportamiento no esperado detectado durante las pruebas debe registrarse como una incidencia, con suficiente detalle para que pueda ser reproducida y corregida.</w:t>
      </w:r>
    </w:p>
    <w:p w14:paraId="24F96574" w14:textId="77777777" w:rsidR="00B63C70" w:rsidRPr="00B63C70" w:rsidRDefault="00B63C70" w:rsidP="00B63C70">
      <w:pPr>
        <w:jc w:val="both"/>
        <w:rPr>
          <w:b/>
          <w:bCs/>
          <w:lang w:val="es-PA"/>
        </w:rPr>
      </w:pPr>
      <w:r w:rsidRPr="00B63C70">
        <w:rPr>
          <w:b/>
          <w:bCs/>
          <w:lang w:val="es-PA"/>
        </w:rPr>
        <w:t>Debe incluir:</w:t>
      </w:r>
    </w:p>
    <w:p w14:paraId="0EB5DF7F" w14:textId="77777777" w:rsidR="00B63C70" w:rsidRPr="00B63C70" w:rsidRDefault="00B63C70" w:rsidP="00B63C70">
      <w:pPr>
        <w:numPr>
          <w:ilvl w:val="0"/>
          <w:numId w:val="31"/>
        </w:numPr>
        <w:contextualSpacing/>
        <w:jc w:val="both"/>
        <w:rPr>
          <w:lang w:val="es-PA"/>
        </w:rPr>
      </w:pPr>
      <w:r w:rsidRPr="00B63C70">
        <w:rPr>
          <w:lang w:val="es-PA"/>
        </w:rPr>
        <w:t>Código o ID del error (Bug-01, INC-04, etc.)</w:t>
      </w:r>
    </w:p>
    <w:p w14:paraId="724BC222" w14:textId="77777777" w:rsidR="00B63C70" w:rsidRPr="00B63C70" w:rsidRDefault="00B63C70" w:rsidP="00B63C70">
      <w:pPr>
        <w:numPr>
          <w:ilvl w:val="0"/>
          <w:numId w:val="31"/>
        </w:numPr>
        <w:spacing w:before="240" w:after="240"/>
        <w:contextualSpacing/>
        <w:jc w:val="both"/>
        <w:rPr>
          <w:lang w:val="es-PA"/>
        </w:rPr>
      </w:pPr>
      <w:r w:rsidRPr="00B63C70">
        <w:rPr>
          <w:lang w:val="es-PA"/>
        </w:rPr>
        <w:t>Descripción del error.</w:t>
      </w:r>
    </w:p>
    <w:p w14:paraId="5F6378A1" w14:textId="77777777" w:rsidR="00B63C70" w:rsidRPr="00B63C70" w:rsidRDefault="00B63C70" w:rsidP="00B63C70">
      <w:pPr>
        <w:numPr>
          <w:ilvl w:val="0"/>
          <w:numId w:val="31"/>
        </w:numPr>
        <w:spacing w:before="240" w:after="240"/>
        <w:contextualSpacing/>
        <w:jc w:val="both"/>
        <w:rPr>
          <w:lang w:val="es-PA"/>
        </w:rPr>
      </w:pPr>
      <w:r w:rsidRPr="00B63C70">
        <w:rPr>
          <w:lang w:val="es-PA"/>
        </w:rPr>
        <w:t>Nivel de severidad (Alta, Media, Baja).</w:t>
      </w:r>
    </w:p>
    <w:p w14:paraId="06179015" w14:textId="77777777" w:rsidR="00B63C70" w:rsidRPr="00B63C70" w:rsidRDefault="00B63C70" w:rsidP="00B63C70">
      <w:pPr>
        <w:numPr>
          <w:ilvl w:val="0"/>
          <w:numId w:val="31"/>
        </w:numPr>
        <w:spacing w:before="240" w:after="240"/>
        <w:contextualSpacing/>
        <w:jc w:val="both"/>
        <w:rPr>
          <w:lang w:val="es-PA"/>
        </w:rPr>
      </w:pPr>
      <w:r w:rsidRPr="00B63C70">
        <w:rPr>
          <w:lang w:val="es-PA"/>
        </w:rPr>
        <w:t>Fecha de detección.</w:t>
      </w:r>
    </w:p>
    <w:p w14:paraId="50FF3611" w14:textId="77777777" w:rsidR="00B63C70" w:rsidRPr="00B63C70" w:rsidRDefault="00B63C70" w:rsidP="00B63C70">
      <w:pPr>
        <w:numPr>
          <w:ilvl w:val="0"/>
          <w:numId w:val="31"/>
        </w:numPr>
        <w:spacing w:before="240" w:after="240"/>
        <w:contextualSpacing/>
        <w:jc w:val="both"/>
        <w:rPr>
          <w:lang w:val="es-PA"/>
        </w:rPr>
      </w:pPr>
      <w:r w:rsidRPr="00B63C70">
        <w:rPr>
          <w:lang w:val="es-PA"/>
        </w:rPr>
        <w:t>Estado actual (pendiente, en revisión, resuelto).</w:t>
      </w:r>
    </w:p>
    <w:p w14:paraId="69CA0C1B" w14:textId="77777777" w:rsidR="00B63C70" w:rsidRPr="00B63C70" w:rsidRDefault="00B63C70" w:rsidP="00B63C70">
      <w:pPr>
        <w:numPr>
          <w:ilvl w:val="0"/>
          <w:numId w:val="31"/>
        </w:numPr>
        <w:spacing w:before="240" w:after="240"/>
        <w:contextualSpacing/>
        <w:jc w:val="both"/>
        <w:rPr>
          <w:lang w:val="es-PA"/>
        </w:rPr>
      </w:pPr>
      <w:r w:rsidRPr="00B63C70">
        <w:rPr>
          <w:lang w:val="es-PA"/>
        </w:rPr>
        <w:t>Responsable asignado (opcional).</w:t>
      </w:r>
    </w:p>
    <w:p w14:paraId="073F5129" w14:textId="77777777" w:rsidR="00B63C70" w:rsidRPr="00B63C70" w:rsidRDefault="00B63C70" w:rsidP="00B63C70">
      <w:pPr>
        <w:jc w:val="both"/>
        <w:rPr>
          <w:b/>
          <w:bCs/>
          <w:lang w:val="es-PA"/>
        </w:rPr>
      </w:pPr>
      <w:r w:rsidRPr="00B63C70">
        <w:rPr>
          <w:b/>
          <w:bCs/>
          <w:lang w:val="es-PA"/>
        </w:rPr>
        <w:t>Ejemplo:</w:t>
      </w:r>
    </w:p>
    <w:tbl>
      <w:tblPr>
        <w:tblStyle w:val="Tablaconcuadrcula1"/>
        <w:tblW w:w="88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A0" w:firstRow="1" w:lastRow="0" w:firstColumn="1" w:lastColumn="0" w:noHBand="1" w:noVBand="1"/>
      </w:tblPr>
      <w:tblGrid>
        <w:gridCol w:w="1187"/>
        <w:gridCol w:w="4742"/>
        <w:gridCol w:w="1513"/>
        <w:gridCol w:w="1438"/>
      </w:tblGrid>
      <w:tr w:rsidR="00677696" w:rsidRPr="00B63C70" w14:paraId="56A5BD77" w14:textId="77777777" w:rsidTr="29ECD30C">
        <w:trPr>
          <w:trHeight w:val="300"/>
        </w:trPr>
        <w:tc>
          <w:tcPr>
            <w:tcW w:w="118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DDECE"/>
            <w:hideMark/>
          </w:tcPr>
          <w:p w14:paraId="23195435" w14:textId="77777777" w:rsidR="00B63C70" w:rsidRPr="00B63C70" w:rsidRDefault="00B63C70" w:rsidP="00B63C70">
            <w:pPr>
              <w:jc w:val="center"/>
              <w:rPr>
                <w:b/>
                <w:bCs/>
              </w:rPr>
            </w:pPr>
            <w:r w:rsidRPr="00B63C70">
              <w:rPr>
                <w:b/>
                <w:bCs/>
              </w:rPr>
              <w:t>ID</w:t>
            </w:r>
          </w:p>
        </w:tc>
        <w:tc>
          <w:tcPr>
            <w:tcW w:w="47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DDECE"/>
            <w:hideMark/>
          </w:tcPr>
          <w:p w14:paraId="1DC04594" w14:textId="77777777" w:rsidR="00B63C70" w:rsidRPr="00B63C70" w:rsidRDefault="00B63C70" w:rsidP="00B63C70">
            <w:pPr>
              <w:jc w:val="center"/>
              <w:rPr>
                <w:b/>
              </w:rPr>
            </w:pPr>
            <w:proofErr w:type="spellStart"/>
            <w:r w:rsidRPr="00B63C70">
              <w:rPr>
                <w:b/>
              </w:rPr>
              <w:t>Descripción</w:t>
            </w:r>
            <w:proofErr w:type="spellEnd"/>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DDECE"/>
            <w:hideMark/>
          </w:tcPr>
          <w:p w14:paraId="743A0DD0" w14:textId="77777777" w:rsidR="00B63C70" w:rsidRPr="00B63C70" w:rsidRDefault="00B63C70" w:rsidP="00B63C70">
            <w:pPr>
              <w:jc w:val="center"/>
              <w:rPr>
                <w:b/>
              </w:rPr>
            </w:pPr>
            <w:proofErr w:type="spellStart"/>
            <w:r w:rsidRPr="00B63C70">
              <w:rPr>
                <w:b/>
              </w:rPr>
              <w:t>Severidad</w:t>
            </w:r>
            <w:proofErr w:type="spellEnd"/>
          </w:p>
        </w:tc>
        <w:tc>
          <w:tcPr>
            <w:tcW w:w="14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DDECE"/>
            <w:hideMark/>
          </w:tcPr>
          <w:p w14:paraId="7230D69A" w14:textId="77777777" w:rsidR="00B63C70" w:rsidRPr="00B63C70" w:rsidRDefault="00B63C70" w:rsidP="00B63C70">
            <w:pPr>
              <w:jc w:val="center"/>
              <w:rPr>
                <w:b/>
                <w:bCs/>
              </w:rPr>
            </w:pPr>
            <w:r w:rsidRPr="00B63C70">
              <w:rPr>
                <w:b/>
                <w:bCs/>
              </w:rPr>
              <w:t>Estado</w:t>
            </w:r>
          </w:p>
        </w:tc>
      </w:tr>
      <w:tr w:rsidR="00B63C70" w:rsidRPr="00B63C70" w14:paraId="4F6AFF52" w14:textId="77777777" w:rsidTr="29ECD30C">
        <w:trPr>
          <w:trHeight w:val="300"/>
        </w:trPr>
        <w:tc>
          <w:tcPr>
            <w:tcW w:w="11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62713F" w14:textId="77777777" w:rsidR="00B63C70" w:rsidRPr="00B63C70" w:rsidRDefault="00B63C70" w:rsidP="00B63C70">
            <w:pPr>
              <w:jc w:val="both"/>
            </w:pPr>
            <w:r w:rsidRPr="00B63C70">
              <w:t>INC-01</w:t>
            </w:r>
          </w:p>
        </w:tc>
        <w:tc>
          <w:tcPr>
            <w:tcW w:w="47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9F50C1" w14:textId="77777777" w:rsidR="00B63C70" w:rsidRPr="00B63C70" w:rsidRDefault="00B63C70" w:rsidP="00B63C70">
            <w:pPr>
              <w:jc w:val="both"/>
              <w:rPr>
                <w:lang w:val="es-PA"/>
              </w:rPr>
            </w:pPr>
            <w:r w:rsidRPr="00B63C70">
              <w:rPr>
                <w:lang w:val="es-PA"/>
              </w:rPr>
              <w:t>Botón “Guardar” no responde en Firefox</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E9F844" w14:textId="77777777" w:rsidR="00B63C70" w:rsidRPr="00B63C70" w:rsidRDefault="00B63C70" w:rsidP="00B63C70">
            <w:pPr>
              <w:jc w:val="both"/>
            </w:pPr>
            <w:r w:rsidRPr="00B63C70">
              <w:t>Alta</w:t>
            </w:r>
          </w:p>
        </w:tc>
        <w:tc>
          <w:tcPr>
            <w:tcW w:w="1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E64828" w14:textId="77777777" w:rsidR="00B63C70" w:rsidRPr="00B63C70" w:rsidRDefault="00B63C70" w:rsidP="00B63C70">
            <w:pPr>
              <w:jc w:val="both"/>
            </w:pPr>
            <w:proofErr w:type="spellStart"/>
            <w:r w:rsidRPr="00B63C70">
              <w:t>Resuelto</w:t>
            </w:r>
            <w:proofErr w:type="spellEnd"/>
          </w:p>
        </w:tc>
      </w:tr>
      <w:tr w:rsidR="00B63C70" w:rsidRPr="00B63C70" w14:paraId="61AB6843" w14:textId="77777777" w:rsidTr="29ECD30C">
        <w:trPr>
          <w:trHeight w:val="300"/>
        </w:trPr>
        <w:tc>
          <w:tcPr>
            <w:tcW w:w="11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D1CFFE" w14:textId="77777777" w:rsidR="00B63C70" w:rsidRPr="00B63C70" w:rsidRDefault="00B63C70" w:rsidP="00B63C70">
            <w:pPr>
              <w:jc w:val="both"/>
            </w:pPr>
            <w:r w:rsidRPr="00B63C70">
              <w:t>INC-02</w:t>
            </w:r>
          </w:p>
        </w:tc>
        <w:tc>
          <w:tcPr>
            <w:tcW w:w="47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252FFE" w14:textId="77777777" w:rsidR="00B63C70" w:rsidRPr="00B63C70" w:rsidRDefault="00B63C70" w:rsidP="00B63C70">
            <w:pPr>
              <w:jc w:val="both"/>
              <w:rPr>
                <w:lang w:val="es-PA"/>
              </w:rPr>
            </w:pPr>
            <w:r w:rsidRPr="00B63C70">
              <w:rPr>
                <w:lang w:val="es-PA"/>
              </w:rPr>
              <w:t>Ortografía incorrecta en mensaje de error</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AF129F" w14:textId="77777777" w:rsidR="00B63C70" w:rsidRPr="00B63C70" w:rsidRDefault="00B63C70" w:rsidP="00B63C70">
            <w:pPr>
              <w:jc w:val="both"/>
            </w:pPr>
            <w:r w:rsidRPr="00B63C70">
              <w:t>Baja</w:t>
            </w:r>
          </w:p>
        </w:tc>
        <w:tc>
          <w:tcPr>
            <w:tcW w:w="1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6A0E17" w14:textId="77777777" w:rsidR="00B63C70" w:rsidRPr="00B63C70" w:rsidRDefault="00B63C70" w:rsidP="00B63C70">
            <w:pPr>
              <w:jc w:val="both"/>
            </w:pPr>
            <w:proofErr w:type="spellStart"/>
            <w:r w:rsidRPr="00B63C70">
              <w:t>Pendiente</w:t>
            </w:r>
            <w:proofErr w:type="spellEnd"/>
          </w:p>
        </w:tc>
      </w:tr>
    </w:tbl>
    <w:p w14:paraId="07CBBF5D" w14:textId="77777777" w:rsidR="00B63C70" w:rsidRPr="00B63C70" w:rsidRDefault="00B63C70" w:rsidP="00B63C70">
      <w:pPr>
        <w:jc w:val="both"/>
      </w:pPr>
    </w:p>
    <w:p w14:paraId="2E791147" w14:textId="77777777" w:rsidR="00B63C70" w:rsidRPr="00B63C70" w:rsidRDefault="00B63C70" w:rsidP="00B63C70">
      <w:pPr>
        <w:spacing w:before="240" w:after="240"/>
        <w:jc w:val="both"/>
        <w:rPr>
          <w:b/>
          <w:bCs/>
          <w:lang w:val="es-PA"/>
        </w:rPr>
      </w:pPr>
      <w:r w:rsidRPr="00B63C70">
        <w:rPr>
          <w:b/>
          <w:bCs/>
          <w:lang w:val="es-PA"/>
        </w:rPr>
        <w:t>4. Métricas de calidad (opcional)</w:t>
      </w:r>
    </w:p>
    <w:p w14:paraId="759896FF" w14:textId="77777777" w:rsidR="00B63C70" w:rsidRPr="00B63C70" w:rsidRDefault="00B63C70" w:rsidP="00B63C70">
      <w:pPr>
        <w:spacing w:before="240" w:after="240"/>
        <w:jc w:val="both"/>
        <w:rPr>
          <w:lang w:val="es-PA"/>
        </w:rPr>
      </w:pPr>
      <w:r w:rsidRPr="00B63C70">
        <w:rPr>
          <w:lang w:val="es-PA"/>
        </w:rPr>
        <w:t>Para proyectos más avanzados, es buena práctica incluir métricas que midan la efectividad del proceso de pruebas.</w:t>
      </w:r>
    </w:p>
    <w:p w14:paraId="79E5BC67" w14:textId="77777777" w:rsidR="00B63C70" w:rsidRPr="00B63C70" w:rsidRDefault="00B63C70" w:rsidP="00B63C70">
      <w:pPr>
        <w:jc w:val="both"/>
        <w:rPr>
          <w:b/>
          <w:bCs/>
          <w:lang w:val="es-PA"/>
        </w:rPr>
      </w:pPr>
      <w:r w:rsidRPr="00B63C70">
        <w:rPr>
          <w:b/>
          <w:bCs/>
          <w:lang w:val="es-PA"/>
        </w:rPr>
        <w:t>Ejemplos de métricas:</w:t>
      </w:r>
    </w:p>
    <w:p w14:paraId="7D79C0B6" w14:textId="77777777" w:rsidR="00B63C70" w:rsidRPr="00B63C70" w:rsidRDefault="00B63C70" w:rsidP="00B63C70">
      <w:pPr>
        <w:numPr>
          <w:ilvl w:val="0"/>
          <w:numId w:val="32"/>
        </w:numPr>
        <w:contextualSpacing/>
        <w:jc w:val="both"/>
        <w:rPr>
          <w:lang w:val="es-PA"/>
        </w:rPr>
      </w:pPr>
      <w:r w:rsidRPr="00B63C70">
        <w:rPr>
          <w:lang w:val="es-PA"/>
        </w:rPr>
        <w:t>Porcentaje de casos aprobados.</w:t>
      </w:r>
    </w:p>
    <w:p w14:paraId="42E30BB7" w14:textId="77777777" w:rsidR="00B63C70" w:rsidRPr="00B63C70" w:rsidRDefault="00B63C70" w:rsidP="00B63C70">
      <w:pPr>
        <w:numPr>
          <w:ilvl w:val="0"/>
          <w:numId w:val="32"/>
        </w:numPr>
        <w:contextualSpacing/>
        <w:jc w:val="both"/>
        <w:rPr>
          <w:lang w:val="es-PA"/>
        </w:rPr>
      </w:pPr>
      <w:r w:rsidRPr="00B63C70">
        <w:rPr>
          <w:lang w:val="es-PA"/>
        </w:rPr>
        <w:t>Número total de errores detectados.</w:t>
      </w:r>
    </w:p>
    <w:p w14:paraId="1B45403A" w14:textId="77777777" w:rsidR="00B63C70" w:rsidRPr="00B63C70" w:rsidRDefault="00B63C70" w:rsidP="00B63C70">
      <w:pPr>
        <w:numPr>
          <w:ilvl w:val="0"/>
          <w:numId w:val="32"/>
        </w:numPr>
        <w:spacing w:before="240" w:after="240"/>
        <w:contextualSpacing/>
        <w:jc w:val="both"/>
        <w:rPr>
          <w:lang w:val="es-PA"/>
        </w:rPr>
      </w:pPr>
      <w:r w:rsidRPr="00B63C70">
        <w:rPr>
          <w:lang w:val="es-PA"/>
        </w:rPr>
        <w:t>Severidad promedio de errores.</w:t>
      </w:r>
    </w:p>
    <w:p w14:paraId="4ABDB541" w14:textId="77777777" w:rsidR="00B63C70" w:rsidRPr="00B63C70" w:rsidRDefault="00B63C70" w:rsidP="00B63C70">
      <w:pPr>
        <w:numPr>
          <w:ilvl w:val="0"/>
          <w:numId w:val="32"/>
        </w:numPr>
        <w:spacing w:before="240" w:after="240"/>
        <w:contextualSpacing/>
        <w:jc w:val="both"/>
        <w:rPr>
          <w:lang w:val="es-PA"/>
        </w:rPr>
      </w:pPr>
      <w:r w:rsidRPr="00B63C70">
        <w:rPr>
          <w:lang w:val="es-PA"/>
        </w:rPr>
        <w:t>Tasa de retrabajo por módulo.</w:t>
      </w:r>
    </w:p>
    <w:p w14:paraId="6ADF63B0" w14:textId="77777777" w:rsidR="00B63C70" w:rsidRPr="00B63C70" w:rsidRDefault="00B63C70" w:rsidP="00B63C70">
      <w:pPr>
        <w:spacing w:before="240" w:after="240"/>
        <w:jc w:val="both"/>
        <w:rPr>
          <w:lang w:val="es-PA"/>
        </w:rPr>
      </w:pPr>
      <w:r w:rsidRPr="00B63C70">
        <w:rPr>
          <w:lang w:val="es-PA"/>
        </w:rPr>
        <w:t>Estas métricas pueden presentarse en tablas o gráficos, si el equipo desea hacer un análisis más visual.</w:t>
      </w:r>
    </w:p>
    <w:p w14:paraId="1700586B" w14:textId="77777777" w:rsidR="00B63C70" w:rsidRPr="00B63C70" w:rsidRDefault="00B63C70" w:rsidP="00B63C70">
      <w:pPr>
        <w:spacing w:before="240" w:after="240"/>
        <w:jc w:val="both"/>
        <w:rPr>
          <w:b/>
          <w:bCs/>
          <w:lang w:val="es-PA"/>
        </w:rPr>
      </w:pPr>
      <w:r w:rsidRPr="00B63C70">
        <w:rPr>
          <w:b/>
          <w:bCs/>
          <w:lang w:val="es-PA"/>
        </w:rPr>
        <w:t>5. Observaciones y recomendaciones finales</w:t>
      </w:r>
    </w:p>
    <w:p w14:paraId="034CAF8E" w14:textId="77777777" w:rsidR="00B63C70" w:rsidRPr="00B63C70" w:rsidRDefault="00B63C70" w:rsidP="00B63C70">
      <w:pPr>
        <w:spacing w:before="240" w:after="240"/>
        <w:jc w:val="both"/>
        <w:rPr>
          <w:lang w:val="es-PA"/>
        </w:rPr>
      </w:pPr>
      <w:r w:rsidRPr="00B63C70">
        <w:rPr>
          <w:lang w:val="es-PA"/>
        </w:rPr>
        <w:t>Cierre del documento donde se mencionan hallazgos importantes, funcionalidades críticas que requieren atención y sugerencias para mejorar la cobertura de pruebas o evitar errores en versiones futuras.</w:t>
      </w:r>
    </w:p>
    <w:p w14:paraId="2FF79448" w14:textId="77777777" w:rsidR="00B63C70" w:rsidRPr="00B63C70" w:rsidRDefault="00B63C70" w:rsidP="00B63C70">
      <w:pPr>
        <w:keepNext/>
        <w:keepLines/>
        <w:spacing w:before="160" w:after="80"/>
        <w:jc w:val="both"/>
        <w:outlineLvl w:val="1"/>
        <w:rPr>
          <w:rFonts w:eastAsia="Yu Gothic Light"/>
          <w:b/>
          <w:bCs/>
          <w:sz w:val="28"/>
          <w:szCs w:val="28"/>
          <w:lang w:val="es-ES"/>
        </w:rPr>
      </w:pPr>
      <w:bookmarkStart w:id="27" w:name="_Toc204719619"/>
      <w:r w:rsidRPr="00B63C70">
        <w:rPr>
          <w:rFonts w:eastAsia="Yu Gothic Light"/>
          <w:b/>
          <w:bCs/>
          <w:sz w:val="28"/>
          <w:szCs w:val="28"/>
          <w:lang w:val="es-ES"/>
        </w:rPr>
        <w:t>4.3 – Arquitectura y Diseño de Software</w:t>
      </w:r>
      <w:bookmarkEnd w:id="27"/>
    </w:p>
    <w:p w14:paraId="480062C1" w14:textId="77777777" w:rsidR="00B63C70" w:rsidRPr="00B63C70" w:rsidRDefault="00B63C70" w:rsidP="00B63C70">
      <w:pPr>
        <w:spacing w:before="240" w:after="240"/>
        <w:jc w:val="both"/>
        <w:rPr>
          <w:lang w:val="es-PA"/>
        </w:rPr>
      </w:pPr>
      <w:r w:rsidRPr="00B63C70">
        <w:rPr>
          <w:lang w:val="es-PA"/>
        </w:rPr>
        <w:t xml:space="preserve">Esta sección tiene como objetivo establecer cómo los desarrolladores deben documentar la estructura técnica del sistema, incluyendo la arquitectura general y los principales componentes de diseño. Esta documentación debe servir como guía para otros desarrolladores, </w:t>
      </w:r>
      <w:proofErr w:type="spellStart"/>
      <w:r w:rsidRPr="00B63C70">
        <w:rPr>
          <w:lang w:val="es-PA"/>
        </w:rPr>
        <w:t>testers</w:t>
      </w:r>
      <w:proofErr w:type="spellEnd"/>
      <w:r w:rsidRPr="00B63C70">
        <w:rPr>
          <w:lang w:val="es-PA"/>
        </w:rPr>
        <w:t xml:space="preserve"> y responsables técnicos, asegurando que todos entienden cómo está construido el sistema y por qué se tomaron ciertas decisiones técnicas.</w:t>
      </w:r>
    </w:p>
    <w:p w14:paraId="51D9535D" w14:textId="77777777" w:rsidR="00B63C70" w:rsidRPr="00B63C70" w:rsidRDefault="00B63C70" w:rsidP="00B63C70">
      <w:pPr>
        <w:spacing w:before="240" w:after="240"/>
        <w:jc w:val="both"/>
        <w:rPr>
          <w:b/>
          <w:bCs/>
          <w:lang w:val="es-PA"/>
        </w:rPr>
      </w:pPr>
      <w:r w:rsidRPr="00B63C70">
        <w:rPr>
          <w:lang w:val="es-PA"/>
        </w:rPr>
        <w:t xml:space="preserve">La documentación debe seguir principios de modelado estandarizados, como los definidos en </w:t>
      </w:r>
      <w:r w:rsidRPr="00B63C70">
        <w:rPr>
          <w:b/>
          <w:bCs/>
          <w:lang w:val="es-PA"/>
        </w:rPr>
        <w:t>UML (</w:t>
      </w:r>
      <w:proofErr w:type="spellStart"/>
      <w:r w:rsidRPr="00B63C70">
        <w:rPr>
          <w:b/>
          <w:bCs/>
          <w:lang w:val="es-PA"/>
        </w:rPr>
        <w:t>Unified</w:t>
      </w:r>
      <w:proofErr w:type="spellEnd"/>
      <w:r w:rsidRPr="00B63C70">
        <w:rPr>
          <w:b/>
          <w:bCs/>
          <w:lang w:val="es-PA"/>
        </w:rPr>
        <w:t xml:space="preserve"> </w:t>
      </w:r>
      <w:proofErr w:type="spellStart"/>
      <w:r w:rsidRPr="00B63C70">
        <w:rPr>
          <w:b/>
          <w:bCs/>
          <w:lang w:val="es-PA"/>
        </w:rPr>
        <w:t>Modeling</w:t>
      </w:r>
      <w:proofErr w:type="spellEnd"/>
      <w:r w:rsidRPr="00B63C70">
        <w:rPr>
          <w:b/>
          <w:bCs/>
          <w:lang w:val="es-PA"/>
        </w:rPr>
        <w:t xml:space="preserve"> </w:t>
      </w:r>
      <w:proofErr w:type="spellStart"/>
      <w:r w:rsidRPr="00B63C70">
        <w:rPr>
          <w:b/>
          <w:bCs/>
          <w:lang w:val="es-PA"/>
        </w:rPr>
        <w:t>Language</w:t>
      </w:r>
      <w:proofErr w:type="spellEnd"/>
      <w:r w:rsidRPr="00B63C70">
        <w:rPr>
          <w:b/>
          <w:bCs/>
          <w:lang w:val="es-PA"/>
        </w:rPr>
        <w:t>)</w:t>
      </w:r>
      <w:r w:rsidRPr="00B63C70">
        <w:rPr>
          <w:lang w:val="es-PA"/>
        </w:rPr>
        <w:t>, y estar alineada con los requisitos funcionales del sistema.</w:t>
      </w:r>
    </w:p>
    <w:p w14:paraId="195FFB0B" w14:textId="77777777" w:rsidR="00B63C70" w:rsidRPr="00B63C70" w:rsidRDefault="00B63C70" w:rsidP="00B63C70">
      <w:pPr>
        <w:spacing w:before="240" w:after="240"/>
        <w:jc w:val="both"/>
        <w:rPr>
          <w:b/>
          <w:bCs/>
          <w:lang w:val="es-PA"/>
        </w:rPr>
      </w:pPr>
      <w:r w:rsidRPr="00B63C70">
        <w:rPr>
          <w:b/>
          <w:bCs/>
          <w:lang w:val="es-PA"/>
        </w:rPr>
        <w:t>Contenido recomendado</w:t>
      </w:r>
    </w:p>
    <w:p w14:paraId="122E89D3" w14:textId="77777777" w:rsidR="00B63C70" w:rsidRPr="00B63C70" w:rsidRDefault="00B63C70" w:rsidP="00B63C70">
      <w:pPr>
        <w:spacing w:after="240"/>
        <w:jc w:val="both"/>
        <w:rPr>
          <w:lang w:val="es-PA"/>
        </w:rPr>
      </w:pPr>
      <w:r w:rsidRPr="00B63C70">
        <w:rPr>
          <w:lang w:val="es-PA"/>
        </w:rPr>
        <w:t>A continuación, se indican los elementos clave que deben integrarse en la documentación de arquitectura y diseño:</w:t>
      </w:r>
    </w:p>
    <w:p w14:paraId="1E6A194E" w14:textId="77777777" w:rsidR="00B63C70" w:rsidRPr="00B63C70" w:rsidRDefault="00B63C70" w:rsidP="00B63C70">
      <w:pPr>
        <w:spacing w:before="240" w:after="240"/>
        <w:jc w:val="both"/>
        <w:rPr>
          <w:b/>
          <w:bCs/>
          <w:lang w:val="es-PA"/>
        </w:rPr>
      </w:pPr>
      <w:r w:rsidRPr="00B63C70">
        <w:rPr>
          <w:b/>
          <w:bCs/>
          <w:lang w:val="es-PA"/>
        </w:rPr>
        <w:lastRenderedPageBreak/>
        <w:t>1. Descripción general de la arquitectura</w:t>
      </w:r>
    </w:p>
    <w:p w14:paraId="67597AE8" w14:textId="77777777" w:rsidR="00B63C70" w:rsidRPr="00B63C70" w:rsidRDefault="00B63C70" w:rsidP="00B63C70">
      <w:pPr>
        <w:spacing w:before="240" w:after="240"/>
        <w:jc w:val="both"/>
        <w:rPr>
          <w:lang w:val="es-PA"/>
        </w:rPr>
      </w:pPr>
      <w:r w:rsidRPr="00B63C70">
        <w:rPr>
          <w:lang w:val="es-PA"/>
        </w:rPr>
        <w:t>Presenta una vista de alto nivel sobre cómo está organizado el sistema. Esta vista debe enfocarse en componentes principales y cómo interactúan entre sí.</w:t>
      </w:r>
    </w:p>
    <w:p w14:paraId="6ECD119C" w14:textId="77777777" w:rsidR="00B63C70" w:rsidRPr="00B63C70" w:rsidRDefault="00B63C70" w:rsidP="00B63C70">
      <w:pPr>
        <w:jc w:val="both"/>
        <w:rPr>
          <w:b/>
          <w:bCs/>
          <w:lang w:val="es-PA"/>
        </w:rPr>
      </w:pPr>
      <w:r w:rsidRPr="00B63C70">
        <w:rPr>
          <w:b/>
          <w:bCs/>
          <w:lang w:val="es-PA"/>
        </w:rPr>
        <w:t>Debe incluir:</w:t>
      </w:r>
    </w:p>
    <w:p w14:paraId="4C298D20" w14:textId="77777777" w:rsidR="00B63C70" w:rsidRPr="00B63C70" w:rsidRDefault="00B63C70" w:rsidP="00B63C70">
      <w:pPr>
        <w:numPr>
          <w:ilvl w:val="0"/>
          <w:numId w:val="33"/>
        </w:numPr>
        <w:contextualSpacing/>
        <w:jc w:val="both"/>
        <w:rPr>
          <w:lang w:val="es-PA"/>
        </w:rPr>
      </w:pPr>
      <w:r w:rsidRPr="00B63C70">
        <w:rPr>
          <w:lang w:val="es-PA"/>
        </w:rPr>
        <w:t xml:space="preserve">Descripción de los módulos principales (ej.: </w:t>
      </w:r>
      <w:proofErr w:type="spellStart"/>
      <w:r w:rsidRPr="00B63C70">
        <w:rPr>
          <w:lang w:val="es-PA"/>
        </w:rPr>
        <w:t>frontend</w:t>
      </w:r>
      <w:proofErr w:type="spellEnd"/>
      <w:r w:rsidRPr="00B63C70">
        <w:rPr>
          <w:lang w:val="es-PA"/>
        </w:rPr>
        <w:t xml:space="preserve">, </w:t>
      </w:r>
      <w:proofErr w:type="spellStart"/>
      <w:r w:rsidRPr="00B63C70">
        <w:rPr>
          <w:lang w:val="es-PA"/>
        </w:rPr>
        <w:t>backend</w:t>
      </w:r>
      <w:proofErr w:type="spellEnd"/>
      <w:r w:rsidRPr="00B63C70">
        <w:rPr>
          <w:lang w:val="es-PA"/>
        </w:rPr>
        <w:t>, base de datos).</w:t>
      </w:r>
    </w:p>
    <w:p w14:paraId="7117DD6A" w14:textId="77777777" w:rsidR="00B63C70" w:rsidRPr="00B63C70" w:rsidRDefault="00B63C70" w:rsidP="00B63C70">
      <w:pPr>
        <w:numPr>
          <w:ilvl w:val="0"/>
          <w:numId w:val="33"/>
        </w:numPr>
        <w:spacing w:before="240" w:after="240"/>
        <w:contextualSpacing/>
        <w:jc w:val="both"/>
        <w:rPr>
          <w:lang w:val="es-PA"/>
        </w:rPr>
      </w:pPr>
      <w:r w:rsidRPr="00B63C70">
        <w:rPr>
          <w:lang w:val="es-PA"/>
        </w:rPr>
        <w:t>Tecnología usada en cada módulo (opcional si el público objetivo es técnico).</w:t>
      </w:r>
    </w:p>
    <w:p w14:paraId="3B960EB7" w14:textId="77777777" w:rsidR="00B63C70" w:rsidRPr="00B63C70" w:rsidRDefault="00B63C70" w:rsidP="00B63C70">
      <w:pPr>
        <w:numPr>
          <w:ilvl w:val="0"/>
          <w:numId w:val="33"/>
        </w:numPr>
        <w:spacing w:before="240" w:after="240"/>
        <w:contextualSpacing/>
        <w:jc w:val="both"/>
        <w:rPr>
          <w:lang w:val="es-PA"/>
        </w:rPr>
      </w:pPr>
      <w:r w:rsidRPr="00B63C70">
        <w:rPr>
          <w:lang w:val="es-PA"/>
        </w:rPr>
        <w:t>Diagrama de arquitectura general: componentes, flujos de datos, comunicación entre capas.</w:t>
      </w:r>
    </w:p>
    <w:p w14:paraId="06BF48D8" w14:textId="77777777" w:rsidR="00B63C70" w:rsidRPr="00B63C70" w:rsidRDefault="00B63C70" w:rsidP="00B63C70">
      <w:pPr>
        <w:spacing w:before="240" w:after="240"/>
        <w:ind w:left="720"/>
        <w:contextualSpacing/>
        <w:jc w:val="both"/>
        <w:rPr>
          <w:lang w:val="es-PA"/>
        </w:rPr>
      </w:pPr>
    </w:p>
    <w:p w14:paraId="735A2915" w14:textId="77777777" w:rsidR="00B63C70" w:rsidRPr="00B63C70" w:rsidRDefault="00B63C70" w:rsidP="00B63C70">
      <w:pPr>
        <w:jc w:val="both"/>
        <w:rPr>
          <w:b/>
          <w:bCs/>
          <w:lang w:val="es-PA"/>
        </w:rPr>
      </w:pPr>
      <w:r w:rsidRPr="00B63C70">
        <w:rPr>
          <w:b/>
          <w:bCs/>
          <w:lang w:val="es-PA"/>
        </w:rPr>
        <w:t>Ejemplo:</w:t>
      </w:r>
    </w:p>
    <w:p w14:paraId="64E707AF" w14:textId="77777777" w:rsidR="00B63C70" w:rsidRPr="00B63C70" w:rsidRDefault="00B63C70" w:rsidP="00B63C70">
      <w:pPr>
        <w:jc w:val="both"/>
        <w:rPr>
          <w:i/>
          <w:iCs/>
          <w:lang w:val="es-PA"/>
        </w:rPr>
      </w:pPr>
      <w:r w:rsidRPr="00B63C70">
        <w:rPr>
          <w:i/>
          <w:iCs/>
          <w:lang w:val="es-PA"/>
        </w:rPr>
        <w:t>"El sistema se organiza en una arquitectura de tres capas: presentación (interfaz de usuario), lógica de negocio (API REST) y persistencia de datos (base de datos relacional)."</w:t>
      </w:r>
    </w:p>
    <w:p w14:paraId="0E1EA490" w14:textId="77777777" w:rsidR="00B63C70" w:rsidRPr="00B63C70" w:rsidRDefault="00B63C70" w:rsidP="00B63C70">
      <w:pPr>
        <w:spacing w:before="240" w:after="240"/>
        <w:jc w:val="both"/>
        <w:rPr>
          <w:b/>
          <w:bCs/>
          <w:lang w:val="es-PA"/>
        </w:rPr>
      </w:pPr>
      <w:r w:rsidRPr="00B63C70">
        <w:rPr>
          <w:b/>
          <w:bCs/>
          <w:lang w:val="es-PA"/>
        </w:rPr>
        <w:t>2. Diagramas de diseño (UML u otros)</w:t>
      </w:r>
    </w:p>
    <w:p w14:paraId="489BCF93" w14:textId="77777777" w:rsidR="00B63C70" w:rsidRPr="00B63C70" w:rsidRDefault="00B63C70" w:rsidP="00B63C70">
      <w:pPr>
        <w:spacing w:before="240" w:after="240"/>
        <w:jc w:val="both"/>
        <w:rPr>
          <w:lang w:val="es-PA"/>
        </w:rPr>
      </w:pPr>
      <w:r w:rsidRPr="00B63C70">
        <w:rPr>
          <w:lang w:val="es-PA"/>
        </w:rPr>
        <w:t>Los diagramas ayudan a representar visualmente el diseño del sistema. Deben estar etiquetados y explicados de forma que un lector pueda entenderlos sin necesidad de consultar el código fuente.</w:t>
      </w:r>
    </w:p>
    <w:p w14:paraId="1C771B23" w14:textId="77777777" w:rsidR="00B63C70" w:rsidRPr="00B63C70" w:rsidRDefault="00B63C70" w:rsidP="00B63C70">
      <w:pPr>
        <w:jc w:val="both"/>
        <w:rPr>
          <w:b/>
          <w:bCs/>
          <w:lang w:val="es-PA"/>
        </w:rPr>
      </w:pPr>
      <w:r w:rsidRPr="00B63C70">
        <w:rPr>
          <w:b/>
          <w:bCs/>
          <w:lang w:val="es-PA"/>
        </w:rPr>
        <w:t>Diagramas recomendados:</w:t>
      </w:r>
    </w:p>
    <w:p w14:paraId="2058D44D" w14:textId="77777777" w:rsidR="00B63C70" w:rsidRPr="00B63C70" w:rsidRDefault="00B63C70" w:rsidP="00B63C70">
      <w:pPr>
        <w:numPr>
          <w:ilvl w:val="0"/>
          <w:numId w:val="34"/>
        </w:numPr>
        <w:contextualSpacing/>
        <w:jc w:val="both"/>
        <w:rPr>
          <w:lang w:val="es-PA"/>
        </w:rPr>
      </w:pPr>
      <w:r w:rsidRPr="00B63C70">
        <w:rPr>
          <w:b/>
          <w:lang w:val="es-PA"/>
        </w:rPr>
        <w:t>Diagrama de casos de uso:</w:t>
      </w:r>
      <w:r w:rsidRPr="00B63C70">
        <w:rPr>
          <w:lang w:val="es-PA"/>
        </w:rPr>
        <w:t xml:space="preserve"> Muestra las funcionalidades clave desde la perspectiva del usuario.</w:t>
      </w:r>
    </w:p>
    <w:p w14:paraId="0AD54580" w14:textId="77777777" w:rsidR="00B63C70" w:rsidRPr="00B63C70" w:rsidRDefault="00B63C70" w:rsidP="00B63C70">
      <w:pPr>
        <w:numPr>
          <w:ilvl w:val="0"/>
          <w:numId w:val="34"/>
        </w:numPr>
        <w:spacing w:before="240" w:after="240"/>
        <w:contextualSpacing/>
        <w:jc w:val="both"/>
        <w:rPr>
          <w:lang w:val="es-PA"/>
        </w:rPr>
      </w:pPr>
      <w:r w:rsidRPr="00B63C70">
        <w:rPr>
          <w:b/>
          <w:lang w:val="es-PA"/>
        </w:rPr>
        <w:t>Diagrama de clases:</w:t>
      </w:r>
      <w:r w:rsidRPr="00B63C70">
        <w:rPr>
          <w:lang w:val="es-PA"/>
        </w:rPr>
        <w:t xml:space="preserve"> Representa las entidades del sistema y sus relaciones.</w:t>
      </w:r>
    </w:p>
    <w:p w14:paraId="32D7E377" w14:textId="77777777" w:rsidR="00B63C70" w:rsidRPr="00B63C70" w:rsidRDefault="00B63C70" w:rsidP="00B63C70">
      <w:pPr>
        <w:numPr>
          <w:ilvl w:val="0"/>
          <w:numId w:val="34"/>
        </w:numPr>
        <w:spacing w:before="240" w:after="240"/>
        <w:contextualSpacing/>
        <w:jc w:val="both"/>
        <w:rPr>
          <w:lang w:val="es-PA"/>
        </w:rPr>
      </w:pPr>
      <w:r w:rsidRPr="00B63C70">
        <w:rPr>
          <w:b/>
          <w:lang w:val="es-PA"/>
        </w:rPr>
        <w:t>Diagrama de secuencia:</w:t>
      </w:r>
      <w:r w:rsidRPr="00B63C70">
        <w:rPr>
          <w:lang w:val="es-PA"/>
        </w:rPr>
        <w:t xml:space="preserve"> Describe el flujo de mensajes entre objetos o capas durante una interacción.</w:t>
      </w:r>
    </w:p>
    <w:p w14:paraId="1F3E2D44" w14:textId="77777777" w:rsidR="00B63C70" w:rsidRPr="00B63C70" w:rsidRDefault="00B63C70" w:rsidP="00B63C70">
      <w:pPr>
        <w:numPr>
          <w:ilvl w:val="0"/>
          <w:numId w:val="34"/>
        </w:numPr>
        <w:spacing w:before="240" w:after="240"/>
        <w:contextualSpacing/>
        <w:jc w:val="both"/>
        <w:rPr>
          <w:lang w:val="es-PA"/>
        </w:rPr>
      </w:pPr>
      <w:r w:rsidRPr="00B63C70">
        <w:rPr>
          <w:b/>
          <w:lang w:val="es-PA"/>
        </w:rPr>
        <w:t>Diagrama de componentes o paquetes (opcional):</w:t>
      </w:r>
      <w:r w:rsidRPr="00B63C70">
        <w:rPr>
          <w:lang w:val="es-PA"/>
        </w:rPr>
        <w:t xml:space="preserve"> Útil para proyectos grandes.</w:t>
      </w:r>
    </w:p>
    <w:p w14:paraId="2F5B45CC" w14:textId="77777777" w:rsidR="00B63C70" w:rsidRPr="00B63C70" w:rsidRDefault="00B63C70" w:rsidP="00B63C70">
      <w:pPr>
        <w:jc w:val="both"/>
        <w:rPr>
          <w:lang w:val="es-PA"/>
        </w:rPr>
      </w:pPr>
      <w:r w:rsidRPr="00B63C70">
        <w:rPr>
          <w:lang w:val="es-PA"/>
        </w:rPr>
        <w:t>Cada diagrama debe estar acompañado de:</w:t>
      </w:r>
    </w:p>
    <w:p w14:paraId="5B917082" w14:textId="77777777" w:rsidR="00B63C70" w:rsidRPr="00B63C70" w:rsidRDefault="00B63C70" w:rsidP="00B63C70">
      <w:pPr>
        <w:numPr>
          <w:ilvl w:val="0"/>
          <w:numId w:val="35"/>
        </w:numPr>
        <w:contextualSpacing/>
        <w:jc w:val="both"/>
        <w:rPr>
          <w:lang w:val="es-PA"/>
        </w:rPr>
      </w:pPr>
      <w:r w:rsidRPr="00B63C70">
        <w:rPr>
          <w:lang w:val="es-PA"/>
        </w:rPr>
        <w:t>Un título descriptivo.</w:t>
      </w:r>
    </w:p>
    <w:p w14:paraId="75961D6A" w14:textId="77777777" w:rsidR="00B63C70" w:rsidRPr="00B63C70" w:rsidRDefault="00B63C70" w:rsidP="00B63C70">
      <w:pPr>
        <w:numPr>
          <w:ilvl w:val="0"/>
          <w:numId w:val="35"/>
        </w:numPr>
        <w:contextualSpacing/>
        <w:jc w:val="both"/>
        <w:rPr>
          <w:lang w:val="es-PA"/>
        </w:rPr>
      </w:pPr>
      <w:r w:rsidRPr="00B63C70">
        <w:rPr>
          <w:lang w:val="es-PA"/>
        </w:rPr>
        <w:t>Una breve explicación de su propósito.</w:t>
      </w:r>
    </w:p>
    <w:p w14:paraId="1AF364D2" w14:textId="77777777" w:rsidR="00B63C70" w:rsidRPr="00B63C70" w:rsidRDefault="00B63C70" w:rsidP="00B63C70">
      <w:pPr>
        <w:numPr>
          <w:ilvl w:val="0"/>
          <w:numId w:val="35"/>
        </w:numPr>
        <w:spacing w:before="240" w:after="240"/>
        <w:contextualSpacing/>
        <w:jc w:val="both"/>
        <w:rPr>
          <w:lang w:val="es-PA"/>
        </w:rPr>
      </w:pPr>
      <w:r w:rsidRPr="00B63C70">
        <w:rPr>
          <w:lang w:val="es-PA"/>
        </w:rPr>
        <w:t>Leyendas o notas que aclaren elementos no evidentes.</w:t>
      </w:r>
    </w:p>
    <w:p w14:paraId="066F82C4" w14:textId="77777777" w:rsidR="00B63C70" w:rsidRPr="00B63C70" w:rsidRDefault="00B63C70" w:rsidP="00B63C70">
      <w:pPr>
        <w:spacing w:before="240" w:after="240"/>
        <w:jc w:val="both"/>
        <w:rPr>
          <w:b/>
          <w:bCs/>
          <w:lang w:val="es-PA"/>
        </w:rPr>
      </w:pPr>
      <w:r w:rsidRPr="00B63C70">
        <w:rPr>
          <w:b/>
          <w:bCs/>
          <w:lang w:val="es-PA"/>
        </w:rPr>
        <w:t>3. Decisiones de diseño</w:t>
      </w:r>
    </w:p>
    <w:p w14:paraId="7EF84EB3" w14:textId="77777777" w:rsidR="00B63C70" w:rsidRPr="00B63C70" w:rsidRDefault="00B63C70" w:rsidP="00B63C70">
      <w:pPr>
        <w:spacing w:before="240" w:after="240"/>
        <w:jc w:val="both"/>
        <w:rPr>
          <w:lang w:val="es-PA"/>
        </w:rPr>
      </w:pPr>
      <w:r w:rsidRPr="00B63C70">
        <w:rPr>
          <w:lang w:val="es-PA"/>
        </w:rPr>
        <w:t>Sección narrativa donde se explican las decisiones técnicas importantes que se tomaron durante el diseño del sistema.</w:t>
      </w:r>
    </w:p>
    <w:p w14:paraId="16F01D65" w14:textId="77777777" w:rsidR="00B63C70" w:rsidRPr="00B63C70" w:rsidRDefault="00B63C70" w:rsidP="00B63C70">
      <w:pPr>
        <w:jc w:val="both"/>
        <w:rPr>
          <w:b/>
          <w:bCs/>
          <w:lang w:val="es-PA"/>
        </w:rPr>
      </w:pPr>
      <w:r w:rsidRPr="00B63C70">
        <w:rPr>
          <w:b/>
          <w:bCs/>
          <w:lang w:val="es-PA"/>
        </w:rPr>
        <w:t>Debe incluir:</w:t>
      </w:r>
    </w:p>
    <w:p w14:paraId="14A4629E" w14:textId="77777777" w:rsidR="00B63C70" w:rsidRPr="00B63C70" w:rsidRDefault="00B63C70" w:rsidP="00B63C70">
      <w:pPr>
        <w:numPr>
          <w:ilvl w:val="0"/>
          <w:numId w:val="36"/>
        </w:numPr>
        <w:contextualSpacing/>
        <w:jc w:val="both"/>
        <w:rPr>
          <w:lang w:val="es-PA"/>
        </w:rPr>
      </w:pPr>
      <w:r w:rsidRPr="00B63C70">
        <w:rPr>
          <w:lang w:val="es-PA"/>
        </w:rPr>
        <w:t xml:space="preserve">Por qué se eligieron ciertos patrones de diseño (ej.: MVC, Repositorio, </w:t>
      </w:r>
      <w:proofErr w:type="spellStart"/>
      <w:r w:rsidRPr="00B63C70">
        <w:rPr>
          <w:lang w:val="es-PA"/>
        </w:rPr>
        <w:t>Singleton</w:t>
      </w:r>
      <w:proofErr w:type="spellEnd"/>
      <w:r w:rsidRPr="00B63C70">
        <w:rPr>
          <w:lang w:val="es-PA"/>
        </w:rPr>
        <w:t>).</w:t>
      </w:r>
    </w:p>
    <w:p w14:paraId="01680059" w14:textId="77777777" w:rsidR="00B63C70" w:rsidRPr="00B63C70" w:rsidRDefault="00B63C70" w:rsidP="00B63C70">
      <w:pPr>
        <w:numPr>
          <w:ilvl w:val="0"/>
          <w:numId w:val="36"/>
        </w:numPr>
        <w:spacing w:before="240" w:after="240"/>
        <w:contextualSpacing/>
        <w:jc w:val="both"/>
        <w:rPr>
          <w:lang w:val="es-PA"/>
        </w:rPr>
      </w:pPr>
      <w:r w:rsidRPr="00B63C70">
        <w:rPr>
          <w:lang w:val="es-PA"/>
        </w:rPr>
        <w:t xml:space="preserve">Elección de tecnologías o </w:t>
      </w:r>
      <w:proofErr w:type="spellStart"/>
      <w:r w:rsidRPr="00B63C70">
        <w:rPr>
          <w:lang w:val="es-PA"/>
        </w:rPr>
        <w:t>frameworks</w:t>
      </w:r>
      <w:proofErr w:type="spellEnd"/>
      <w:r w:rsidRPr="00B63C70">
        <w:rPr>
          <w:lang w:val="es-PA"/>
        </w:rPr>
        <w:t>.</w:t>
      </w:r>
    </w:p>
    <w:p w14:paraId="0DE20B9C" w14:textId="77777777" w:rsidR="00B63C70" w:rsidRPr="00B63C70" w:rsidRDefault="00B63C70" w:rsidP="00B63C70">
      <w:pPr>
        <w:numPr>
          <w:ilvl w:val="0"/>
          <w:numId w:val="36"/>
        </w:numPr>
        <w:spacing w:before="240" w:after="240"/>
        <w:contextualSpacing/>
        <w:jc w:val="both"/>
        <w:rPr>
          <w:lang w:val="es-PA"/>
        </w:rPr>
      </w:pPr>
      <w:r w:rsidRPr="00B63C70">
        <w:rPr>
          <w:lang w:val="es-PA"/>
        </w:rPr>
        <w:t>Justificación de divisiones modulares (ej.: microservicios vs. monolito).</w:t>
      </w:r>
    </w:p>
    <w:p w14:paraId="33E418C5" w14:textId="77777777" w:rsidR="00B63C70" w:rsidRPr="00B63C70" w:rsidRDefault="00B63C70" w:rsidP="00B63C70">
      <w:pPr>
        <w:numPr>
          <w:ilvl w:val="0"/>
          <w:numId w:val="36"/>
        </w:numPr>
        <w:spacing w:before="240" w:after="240"/>
        <w:contextualSpacing/>
        <w:jc w:val="both"/>
        <w:rPr>
          <w:lang w:val="es-PA"/>
        </w:rPr>
      </w:pPr>
      <w:r w:rsidRPr="00B63C70">
        <w:rPr>
          <w:lang w:val="es-PA"/>
        </w:rPr>
        <w:t>Compromisos o limitaciones asumidas.</w:t>
      </w:r>
    </w:p>
    <w:p w14:paraId="50970C47" w14:textId="77777777" w:rsidR="00B63C70" w:rsidRPr="00B63C70" w:rsidRDefault="00B63C70" w:rsidP="00B63C70">
      <w:pPr>
        <w:jc w:val="both"/>
        <w:rPr>
          <w:b/>
          <w:bCs/>
          <w:lang w:val="es-PA"/>
        </w:rPr>
      </w:pPr>
    </w:p>
    <w:p w14:paraId="4DBEE5A8" w14:textId="77777777" w:rsidR="00B63C70" w:rsidRPr="00B63C70" w:rsidRDefault="00B63C70" w:rsidP="00B63C70">
      <w:pPr>
        <w:jc w:val="both"/>
        <w:rPr>
          <w:b/>
          <w:bCs/>
          <w:lang w:val="es-PA"/>
        </w:rPr>
      </w:pPr>
      <w:r w:rsidRPr="00B63C70">
        <w:rPr>
          <w:b/>
          <w:bCs/>
          <w:lang w:val="es-PA"/>
        </w:rPr>
        <w:t>Ejemplo:</w:t>
      </w:r>
    </w:p>
    <w:p w14:paraId="2F7D48BB" w14:textId="77777777" w:rsidR="00B63C70" w:rsidRPr="00B63C70" w:rsidRDefault="00B63C70" w:rsidP="00B63C70">
      <w:pPr>
        <w:jc w:val="both"/>
        <w:rPr>
          <w:i/>
          <w:iCs/>
          <w:lang w:val="es-PA"/>
        </w:rPr>
      </w:pPr>
      <w:r w:rsidRPr="00B63C70">
        <w:rPr>
          <w:i/>
          <w:iCs/>
          <w:lang w:val="es-PA"/>
        </w:rPr>
        <w:t>"Se adoptó el patrón MVC para separar claramente la lógica de negocio de la interfaz. Esto facilita el mantenimiento y la escalabilidad del sistema en futuras versiones."</w:t>
      </w:r>
    </w:p>
    <w:p w14:paraId="745BFA95" w14:textId="77777777" w:rsidR="00B63C70" w:rsidRPr="00B63C70" w:rsidRDefault="00B63C70" w:rsidP="00B63C70">
      <w:pPr>
        <w:spacing w:before="240" w:after="240"/>
        <w:jc w:val="both"/>
        <w:rPr>
          <w:b/>
          <w:bCs/>
          <w:lang w:val="es-PA"/>
        </w:rPr>
      </w:pPr>
      <w:r w:rsidRPr="00B63C70">
        <w:rPr>
          <w:b/>
          <w:bCs/>
          <w:lang w:val="es-PA"/>
        </w:rPr>
        <w:t>4. Trazabilidad con requisitos</w:t>
      </w:r>
    </w:p>
    <w:p w14:paraId="07A91F5E" w14:textId="77777777" w:rsidR="00B63C70" w:rsidRPr="00B63C70" w:rsidRDefault="00B63C70" w:rsidP="00B63C70">
      <w:pPr>
        <w:spacing w:before="240" w:after="240"/>
        <w:jc w:val="both"/>
        <w:rPr>
          <w:lang w:val="es-PA"/>
        </w:rPr>
      </w:pPr>
      <w:r w:rsidRPr="00B63C70">
        <w:rPr>
          <w:lang w:val="es-PA"/>
        </w:rPr>
        <w:t xml:space="preserve">Idealmente, se debe establecer una relación entre los requisitos definidos y los elementos del diseño que los cumplen. Esto puede hacerse mediante una </w:t>
      </w:r>
      <w:r w:rsidRPr="00B63C70">
        <w:rPr>
          <w:b/>
          <w:bCs/>
          <w:lang w:val="es-PA"/>
        </w:rPr>
        <w:t>matriz de trazabilidad</w:t>
      </w:r>
      <w:r w:rsidRPr="00B63C70">
        <w:rPr>
          <w:lang w:val="es-PA"/>
        </w:rPr>
        <w:t xml:space="preserve"> o referencias cruzadas.</w:t>
      </w:r>
    </w:p>
    <w:p w14:paraId="7E2508B9" w14:textId="77777777" w:rsidR="00B63C70" w:rsidRPr="00B63C70" w:rsidRDefault="00B63C70" w:rsidP="00B63C70">
      <w:pPr>
        <w:jc w:val="both"/>
        <w:rPr>
          <w:b/>
          <w:bCs/>
          <w:lang w:val="es-PA"/>
        </w:rPr>
      </w:pPr>
      <w:r w:rsidRPr="00B63C70">
        <w:rPr>
          <w:b/>
          <w:bCs/>
          <w:lang w:val="es-PA"/>
        </w:rPr>
        <w:t>Ejemplo:</w:t>
      </w:r>
    </w:p>
    <w:p w14:paraId="6DCCAE85" w14:textId="77777777" w:rsidR="00B63C70" w:rsidRPr="00B63C70" w:rsidRDefault="00B63C70" w:rsidP="00B63C70">
      <w:pPr>
        <w:numPr>
          <w:ilvl w:val="0"/>
          <w:numId w:val="37"/>
        </w:numPr>
        <w:contextualSpacing/>
        <w:jc w:val="both"/>
        <w:rPr>
          <w:lang w:val="es-PA"/>
        </w:rPr>
      </w:pPr>
      <w:r w:rsidRPr="00B63C70">
        <w:rPr>
          <w:lang w:val="es-PA"/>
        </w:rPr>
        <w:t xml:space="preserve">Requisito R-03 → Se implementa mediante la clase </w:t>
      </w:r>
      <w:proofErr w:type="spellStart"/>
      <w:r w:rsidRPr="00B63C70">
        <w:rPr>
          <w:lang w:val="es-PA"/>
        </w:rPr>
        <w:t>ControladorUsuarios</w:t>
      </w:r>
      <w:proofErr w:type="spellEnd"/>
      <w:r w:rsidRPr="00B63C70">
        <w:rPr>
          <w:lang w:val="es-PA"/>
        </w:rPr>
        <w:t xml:space="preserve"> y se visualiza en el diagrama de casos de uso UC-02.</w:t>
      </w:r>
    </w:p>
    <w:p w14:paraId="60501455" w14:textId="77777777" w:rsidR="00B63C70" w:rsidRPr="00B63C70" w:rsidRDefault="00B63C70" w:rsidP="00B63C70">
      <w:pPr>
        <w:jc w:val="both"/>
        <w:rPr>
          <w:lang w:val="es-PA"/>
        </w:rPr>
      </w:pPr>
    </w:p>
    <w:p w14:paraId="7B28EFFF" w14:textId="77777777" w:rsidR="00B63C70" w:rsidRPr="00B63C70" w:rsidRDefault="00B63C70" w:rsidP="00B63C70">
      <w:pPr>
        <w:spacing w:before="240" w:after="240"/>
        <w:jc w:val="both"/>
        <w:rPr>
          <w:b/>
          <w:bCs/>
          <w:lang w:val="es-PA"/>
        </w:rPr>
      </w:pPr>
      <w:r w:rsidRPr="00B63C70">
        <w:rPr>
          <w:b/>
          <w:bCs/>
          <w:lang w:val="es-PA"/>
        </w:rPr>
        <w:lastRenderedPageBreak/>
        <w:t>5. Recomendaciones finales (opcional)</w:t>
      </w:r>
    </w:p>
    <w:p w14:paraId="6C8BF1C9" w14:textId="77777777" w:rsidR="00B63C70" w:rsidRPr="00B63C70" w:rsidRDefault="00B63C70" w:rsidP="00B63C70">
      <w:pPr>
        <w:spacing w:before="240" w:after="240"/>
        <w:jc w:val="both"/>
        <w:rPr>
          <w:lang w:val="es-PA"/>
        </w:rPr>
      </w:pPr>
      <w:r w:rsidRPr="00B63C70">
        <w:rPr>
          <w:lang w:val="es-PA"/>
        </w:rPr>
        <w:t>Puede incluir sugerencias para mantenimiento futuro, posibles mejoras a nivel arquitectónico o advertencias sobre limitaciones técnicas identificadas durante el diseño.</w:t>
      </w:r>
    </w:p>
    <w:p w14:paraId="4FC79871" w14:textId="77777777" w:rsidR="00B63C70" w:rsidRPr="00B63C70" w:rsidRDefault="00B63C70" w:rsidP="00B63C70">
      <w:pPr>
        <w:keepNext/>
        <w:keepLines/>
        <w:spacing w:before="160" w:after="80"/>
        <w:jc w:val="both"/>
        <w:outlineLvl w:val="1"/>
        <w:rPr>
          <w:rFonts w:eastAsia="Yu Gothic Light"/>
          <w:b/>
          <w:bCs/>
          <w:sz w:val="28"/>
          <w:szCs w:val="28"/>
          <w:lang w:val="es-ES"/>
        </w:rPr>
      </w:pPr>
      <w:bookmarkStart w:id="28" w:name="_Toc204719620"/>
      <w:r w:rsidRPr="00B63C70">
        <w:rPr>
          <w:rFonts w:eastAsia="Yu Gothic Light"/>
          <w:b/>
          <w:bCs/>
          <w:sz w:val="28"/>
          <w:szCs w:val="28"/>
          <w:lang w:val="es-ES"/>
        </w:rPr>
        <w:t>4.4 – Documentación de Usuario</w:t>
      </w:r>
      <w:bookmarkEnd w:id="28"/>
    </w:p>
    <w:p w14:paraId="372FFA99" w14:textId="77777777" w:rsidR="00B63C70" w:rsidRPr="00B63C70" w:rsidRDefault="00B63C70" w:rsidP="00B63C70">
      <w:pPr>
        <w:rPr>
          <w:b/>
          <w:bCs/>
          <w:lang w:val="es-PA"/>
        </w:rPr>
      </w:pPr>
      <w:r w:rsidRPr="00B63C70">
        <w:rPr>
          <w:b/>
          <w:bCs/>
          <w:lang w:val="es-PA"/>
        </w:rPr>
        <w:t>Contenido recomendado</w:t>
      </w:r>
    </w:p>
    <w:p w14:paraId="46AD875D" w14:textId="77777777" w:rsidR="00B63C70" w:rsidRPr="00B63C70" w:rsidRDefault="00B63C70" w:rsidP="00B63C70">
      <w:pPr>
        <w:spacing w:before="240" w:after="240"/>
        <w:jc w:val="both"/>
        <w:rPr>
          <w:lang w:val="es-PA"/>
        </w:rPr>
      </w:pPr>
      <w:r w:rsidRPr="00B63C70">
        <w:rPr>
          <w:lang w:val="es-PA"/>
        </w:rPr>
        <w:t>A continuación, se describen en detalle los apartados fundamentales que debe incluir la documentación dirigida a usuarios finales. Esta estructura puede adaptarse según el tipo de sistema desarrollado (aplicación web, móvil, de escritorio, etc.), pero debe mantenerse como base para asegurar la calidad y usabilidad del producto.</w:t>
      </w:r>
    </w:p>
    <w:p w14:paraId="0A2ED514" w14:textId="77777777" w:rsidR="00B63C70" w:rsidRPr="00B63C70" w:rsidRDefault="00B63C70" w:rsidP="00B63C70">
      <w:pPr>
        <w:spacing w:before="240" w:after="240"/>
        <w:rPr>
          <w:b/>
          <w:bCs/>
          <w:lang w:val="es-PA"/>
        </w:rPr>
      </w:pPr>
      <w:r w:rsidRPr="00B63C70">
        <w:rPr>
          <w:b/>
          <w:bCs/>
          <w:lang w:val="es-PA"/>
        </w:rPr>
        <w:t>1. Introducción y propósito</w:t>
      </w:r>
    </w:p>
    <w:p w14:paraId="41B10F05" w14:textId="77777777" w:rsidR="00B63C70" w:rsidRPr="00B63C70" w:rsidRDefault="00B63C70" w:rsidP="00B63C70">
      <w:pPr>
        <w:spacing w:before="240" w:after="240"/>
        <w:jc w:val="both"/>
        <w:rPr>
          <w:lang w:val="es-PA"/>
        </w:rPr>
      </w:pPr>
      <w:r w:rsidRPr="00B63C70">
        <w:rPr>
          <w:lang w:val="es-PA"/>
        </w:rPr>
        <w:t>Este apartado debe presentar brevemente al lector el objetivo de la aplicación o sistema, el público al que está dirigido, y la finalidad del documento. Sirve como una vista general que contextualiza lo que el lector encontrará a lo largo del manual.</w:t>
      </w:r>
    </w:p>
    <w:p w14:paraId="409A19D8" w14:textId="77777777" w:rsidR="00B63C70" w:rsidRPr="00B63C70" w:rsidRDefault="00B63C70" w:rsidP="00B63C70">
      <w:pPr>
        <w:spacing w:before="240" w:after="240"/>
        <w:rPr>
          <w:b/>
          <w:bCs/>
          <w:lang w:val="es-PA"/>
        </w:rPr>
      </w:pPr>
      <w:r w:rsidRPr="00B63C70">
        <w:rPr>
          <w:b/>
          <w:bCs/>
          <w:lang w:val="es-PA"/>
        </w:rPr>
        <w:t>Debe incluir:</w:t>
      </w:r>
    </w:p>
    <w:p w14:paraId="72DE43F0" w14:textId="77777777" w:rsidR="00B63C70" w:rsidRPr="00B63C70" w:rsidRDefault="00B63C70" w:rsidP="00B63C70">
      <w:pPr>
        <w:numPr>
          <w:ilvl w:val="0"/>
          <w:numId w:val="38"/>
        </w:numPr>
        <w:spacing w:before="240" w:after="240"/>
        <w:contextualSpacing/>
        <w:rPr>
          <w:lang w:val="es-PA"/>
        </w:rPr>
      </w:pPr>
      <w:r w:rsidRPr="00B63C70">
        <w:rPr>
          <w:lang w:val="es-PA"/>
        </w:rPr>
        <w:t>Una breve descripción del sistema (sin entrar en detalles técnicos).</w:t>
      </w:r>
    </w:p>
    <w:p w14:paraId="53E15189" w14:textId="77777777" w:rsidR="00B63C70" w:rsidRPr="00B63C70" w:rsidRDefault="00B63C70" w:rsidP="00B63C70">
      <w:pPr>
        <w:numPr>
          <w:ilvl w:val="0"/>
          <w:numId w:val="38"/>
        </w:numPr>
        <w:spacing w:before="240" w:after="240"/>
        <w:contextualSpacing/>
        <w:rPr>
          <w:lang w:val="es-PA"/>
        </w:rPr>
      </w:pPr>
      <w:r w:rsidRPr="00B63C70">
        <w:rPr>
          <w:lang w:val="es-PA"/>
        </w:rPr>
        <w:t>La utilidad principal del producto.</w:t>
      </w:r>
    </w:p>
    <w:p w14:paraId="0601DEA6" w14:textId="77777777" w:rsidR="00B63C70" w:rsidRPr="00B63C70" w:rsidRDefault="00B63C70" w:rsidP="00B63C70">
      <w:pPr>
        <w:numPr>
          <w:ilvl w:val="0"/>
          <w:numId w:val="38"/>
        </w:numPr>
        <w:spacing w:before="240" w:after="240"/>
        <w:contextualSpacing/>
        <w:rPr>
          <w:lang w:val="es-PA"/>
        </w:rPr>
      </w:pPr>
      <w:r w:rsidRPr="00B63C70">
        <w:rPr>
          <w:lang w:val="es-PA"/>
        </w:rPr>
        <w:t>A quién está dirigido el documento: ¿usuarios finales?, ¿administradores?, ¿usuarios técnicos?, ¿mixtos?</w:t>
      </w:r>
    </w:p>
    <w:p w14:paraId="10C72CAC" w14:textId="77777777" w:rsidR="00B63C70" w:rsidRPr="00B63C70" w:rsidRDefault="00B63C70" w:rsidP="00B63C70">
      <w:pPr>
        <w:numPr>
          <w:ilvl w:val="0"/>
          <w:numId w:val="38"/>
        </w:numPr>
        <w:spacing w:before="240" w:after="240"/>
        <w:contextualSpacing/>
        <w:rPr>
          <w:lang w:val="es-PA"/>
        </w:rPr>
      </w:pPr>
      <w:r w:rsidRPr="00B63C70">
        <w:rPr>
          <w:lang w:val="es-PA"/>
        </w:rPr>
        <w:t>Alcance del manual: qué aspectos del sistema cubre y qué no cubre.</w:t>
      </w:r>
    </w:p>
    <w:p w14:paraId="440975F6" w14:textId="77777777" w:rsidR="00B63C70" w:rsidRPr="00B63C70" w:rsidRDefault="00B63C70" w:rsidP="00B63C70">
      <w:pPr>
        <w:spacing w:before="240" w:after="240"/>
        <w:rPr>
          <w:b/>
          <w:bCs/>
          <w:lang w:val="es-PA"/>
        </w:rPr>
      </w:pPr>
      <w:r w:rsidRPr="00B63C70">
        <w:rPr>
          <w:b/>
          <w:bCs/>
          <w:lang w:val="es-PA"/>
        </w:rPr>
        <w:t>Ejemplo:</w:t>
      </w:r>
    </w:p>
    <w:p w14:paraId="0DE2C907" w14:textId="4A389601" w:rsidR="00B63C70" w:rsidRPr="00B63C70" w:rsidRDefault="00B63C70" w:rsidP="00B63C70">
      <w:pPr>
        <w:spacing w:before="240" w:after="240"/>
        <w:rPr>
          <w:i/>
          <w:iCs/>
          <w:lang w:val="es-PA"/>
        </w:rPr>
      </w:pPr>
      <w:r w:rsidRPr="00B63C70">
        <w:rPr>
          <w:i/>
          <w:iCs/>
          <w:lang w:val="es-PA"/>
        </w:rPr>
        <w:t>"Este documento está destinado a usuarios administrativos de la aplicación de inventario. Su propósito es guiar paso a paso el uso de las principales funcionalidades relacionadas con el registro, búsqueda y edición de productos en el sistema."</w:t>
      </w:r>
    </w:p>
    <w:p w14:paraId="5046B967" w14:textId="77777777" w:rsidR="00B63C70" w:rsidRPr="00B63C70" w:rsidRDefault="00B63C70" w:rsidP="00B63C70">
      <w:pPr>
        <w:spacing w:before="240" w:after="240"/>
        <w:rPr>
          <w:b/>
          <w:bCs/>
          <w:lang w:val="es-PA"/>
        </w:rPr>
      </w:pPr>
      <w:r w:rsidRPr="00B63C70">
        <w:rPr>
          <w:b/>
          <w:bCs/>
          <w:lang w:val="es-PA"/>
        </w:rPr>
        <w:t>2. Requisitos previos o configuración inicial</w:t>
      </w:r>
    </w:p>
    <w:p w14:paraId="44439689" w14:textId="77777777" w:rsidR="00B63C70" w:rsidRPr="00B63C70" w:rsidRDefault="00B63C70" w:rsidP="00B63C70">
      <w:pPr>
        <w:spacing w:before="240" w:after="240"/>
        <w:jc w:val="both"/>
        <w:rPr>
          <w:lang w:val="es-PA"/>
        </w:rPr>
      </w:pPr>
      <w:r w:rsidRPr="00B63C70">
        <w:rPr>
          <w:lang w:val="es-PA"/>
        </w:rPr>
        <w:t>En este punto se detalla todo lo que el usuario necesita saber o hacer antes de comenzar a usar el sistema correctamente. Esto puede incluir tanto aspectos técnicos como conocimientos previos necesarios.</w:t>
      </w:r>
    </w:p>
    <w:p w14:paraId="6FF2D1BF" w14:textId="77777777" w:rsidR="00B63C70" w:rsidRPr="00B63C70" w:rsidRDefault="00B63C70" w:rsidP="00B63C70">
      <w:pPr>
        <w:spacing w:before="240" w:after="240"/>
        <w:rPr>
          <w:b/>
          <w:bCs/>
          <w:lang w:val="es-PA"/>
        </w:rPr>
      </w:pPr>
      <w:r w:rsidRPr="00B63C70">
        <w:rPr>
          <w:b/>
          <w:bCs/>
          <w:lang w:val="es-PA"/>
        </w:rPr>
        <w:t>Debe incluir:</w:t>
      </w:r>
    </w:p>
    <w:p w14:paraId="51656D45" w14:textId="77777777" w:rsidR="00B63C70" w:rsidRPr="00B63C70" w:rsidRDefault="00B63C70" w:rsidP="00B63C70">
      <w:pPr>
        <w:numPr>
          <w:ilvl w:val="0"/>
          <w:numId w:val="39"/>
        </w:numPr>
        <w:spacing w:before="240" w:after="240"/>
        <w:contextualSpacing/>
        <w:rPr>
          <w:lang w:val="es-PA"/>
        </w:rPr>
      </w:pPr>
      <w:r w:rsidRPr="00B63C70">
        <w:rPr>
          <w:lang w:val="es-PA"/>
        </w:rPr>
        <w:t>Requisitos mínimos de hardware y software (ej.: navegador recomendado, sistema operativo compatible).</w:t>
      </w:r>
    </w:p>
    <w:p w14:paraId="3B1DC4A9" w14:textId="77777777" w:rsidR="00B63C70" w:rsidRPr="00B63C70" w:rsidRDefault="00B63C70" w:rsidP="00B63C70">
      <w:pPr>
        <w:numPr>
          <w:ilvl w:val="0"/>
          <w:numId w:val="39"/>
        </w:numPr>
        <w:spacing w:before="240" w:after="240"/>
        <w:contextualSpacing/>
        <w:rPr>
          <w:lang w:val="es-PA"/>
        </w:rPr>
      </w:pPr>
      <w:r w:rsidRPr="00B63C70">
        <w:rPr>
          <w:lang w:val="es-PA"/>
        </w:rPr>
        <w:t>Pasos de instalación o acceso (registro de cuenta, descarga del sistema, acceso a una URL).</w:t>
      </w:r>
    </w:p>
    <w:p w14:paraId="000E6403" w14:textId="77777777" w:rsidR="00B63C70" w:rsidRPr="00B63C70" w:rsidRDefault="00B63C70" w:rsidP="00B63C70">
      <w:pPr>
        <w:numPr>
          <w:ilvl w:val="0"/>
          <w:numId w:val="39"/>
        </w:numPr>
        <w:spacing w:before="240" w:after="240"/>
        <w:contextualSpacing/>
        <w:rPr>
          <w:lang w:val="es-PA"/>
        </w:rPr>
      </w:pPr>
      <w:r w:rsidRPr="00B63C70">
        <w:rPr>
          <w:lang w:val="es-PA"/>
        </w:rPr>
        <w:t>Configuraciones necesarias (ajustes iniciales, permisos, conexión a red, etc.).</w:t>
      </w:r>
    </w:p>
    <w:p w14:paraId="431F67AF" w14:textId="77777777" w:rsidR="00B63C70" w:rsidRPr="00B63C70" w:rsidRDefault="00B63C70" w:rsidP="00B63C70">
      <w:pPr>
        <w:spacing w:before="240" w:after="240"/>
        <w:rPr>
          <w:b/>
          <w:bCs/>
          <w:lang w:val="es-PA"/>
        </w:rPr>
      </w:pPr>
      <w:r w:rsidRPr="00B63C70">
        <w:rPr>
          <w:b/>
          <w:bCs/>
          <w:lang w:val="es-PA"/>
        </w:rPr>
        <w:t>Ejemplo:</w:t>
      </w:r>
    </w:p>
    <w:p w14:paraId="26D97EF1" w14:textId="77777777" w:rsidR="00B63C70" w:rsidRPr="00B63C70" w:rsidRDefault="00B63C70" w:rsidP="00B63C70">
      <w:pPr>
        <w:numPr>
          <w:ilvl w:val="0"/>
          <w:numId w:val="40"/>
        </w:numPr>
        <w:spacing w:before="240" w:after="240"/>
        <w:contextualSpacing/>
        <w:rPr>
          <w:lang w:val="es-PA"/>
        </w:rPr>
      </w:pPr>
      <w:r w:rsidRPr="00B63C70">
        <w:rPr>
          <w:lang w:val="es-PA"/>
        </w:rPr>
        <w:t>"Es necesario tener instalado el navegador Google Chrome (versión 90 o superior)."</w:t>
      </w:r>
    </w:p>
    <w:p w14:paraId="00E7A6EA" w14:textId="77777777" w:rsidR="00B63C70" w:rsidRPr="00B63C70" w:rsidRDefault="00B63C70" w:rsidP="00B63C70">
      <w:pPr>
        <w:numPr>
          <w:ilvl w:val="0"/>
          <w:numId w:val="40"/>
        </w:numPr>
        <w:spacing w:before="240" w:after="240"/>
        <w:contextualSpacing/>
        <w:rPr>
          <w:lang w:val="es-PA"/>
        </w:rPr>
      </w:pPr>
      <w:r w:rsidRPr="00B63C70">
        <w:rPr>
          <w:lang w:val="es-PA"/>
        </w:rPr>
        <w:t>"Para acceder al sistema, el usuario debe contar con un correo electrónico institucional activo."</w:t>
      </w:r>
    </w:p>
    <w:p w14:paraId="51FB1DCC" w14:textId="77777777" w:rsidR="00B63C70" w:rsidRPr="00B63C70" w:rsidRDefault="00B63C70" w:rsidP="00B63C70">
      <w:pPr>
        <w:numPr>
          <w:ilvl w:val="0"/>
          <w:numId w:val="40"/>
        </w:numPr>
        <w:spacing w:before="240" w:after="240"/>
        <w:contextualSpacing/>
        <w:rPr>
          <w:lang w:val="es-PA"/>
        </w:rPr>
      </w:pPr>
      <w:r w:rsidRPr="00B63C70">
        <w:rPr>
          <w:lang w:val="es-PA"/>
        </w:rPr>
        <w:t>"La primera vez que se inicia sesión, el sistema solicitará cambiar la contraseña predeterminada."</w:t>
      </w:r>
    </w:p>
    <w:p w14:paraId="29B2FD32" w14:textId="77777777" w:rsidR="00B63C70" w:rsidRPr="00B63C70" w:rsidRDefault="00B63C70" w:rsidP="00B63C70">
      <w:pPr>
        <w:rPr>
          <w:lang w:val="es-PA"/>
        </w:rPr>
      </w:pPr>
    </w:p>
    <w:p w14:paraId="52A81D30" w14:textId="77777777" w:rsidR="00B63C70" w:rsidRPr="00B63C70" w:rsidRDefault="00B63C70" w:rsidP="00B63C70">
      <w:pPr>
        <w:rPr>
          <w:lang w:val="es-PA"/>
        </w:rPr>
      </w:pPr>
    </w:p>
    <w:p w14:paraId="167492DB" w14:textId="77777777" w:rsidR="00B63C70" w:rsidRPr="00B63C70" w:rsidRDefault="00B63C70" w:rsidP="00B63C70">
      <w:pPr>
        <w:spacing w:before="240" w:after="240"/>
        <w:rPr>
          <w:b/>
          <w:bCs/>
          <w:lang w:val="es-PA"/>
        </w:rPr>
      </w:pPr>
      <w:r w:rsidRPr="00B63C70">
        <w:rPr>
          <w:b/>
          <w:bCs/>
          <w:lang w:val="es-PA"/>
        </w:rPr>
        <w:t>3. Guía de uso paso a paso</w:t>
      </w:r>
    </w:p>
    <w:p w14:paraId="11329BED" w14:textId="77777777" w:rsidR="00B63C70" w:rsidRPr="00B63C70" w:rsidRDefault="00B63C70" w:rsidP="00B63C70">
      <w:pPr>
        <w:spacing w:before="240" w:after="240"/>
        <w:jc w:val="both"/>
        <w:rPr>
          <w:lang w:val="es-PA"/>
        </w:rPr>
      </w:pPr>
      <w:r w:rsidRPr="00B63C70">
        <w:rPr>
          <w:lang w:val="es-PA"/>
        </w:rPr>
        <w:lastRenderedPageBreak/>
        <w:t>Esta sección constituye el núcleo del documento. Aquí se describe con claridad cómo utilizar el sistema, dividida por funcionalidades o módulos. Cada instrucción debe estar redactada en lenguaje sencillo y lógico, acompañada de ejemplos o escenarios de uso cuando sea necesario.</w:t>
      </w:r>
    </w:p>
    <w:p w14:paraId="5D9487B2" w14:textId="77777777" w:rsidR="00B63C70" w:rsidRPr="00B63C70" w:rsidRDefault="00B63C70" w:rsidP="00B63C70">
      <w:pPr>
        <w:spacing w:before="240" w:after="240"/>
        <w:rPr>
          <w:b/>
          <w:bCs/>
          <w:lang w:val="es-PA"/>
        </w:rPr>
      </w:pPr>
      <w:r w:rsidRPr="00B63C70">
        <w:rPr>
          <w:b/>
          <w:bCs/>
          <w:lang w:val="es-PA"/>
        </w:rPr>
        <w:t>Debe incluir:</w:t>
      </w:r>
    </w:p>
    <w:p w14:paraId="2626A523" w14:textId="77777777" w:rsidR="00B63C70" w:rsidRPr="00B63C70" w:rsidRDefault="00B63C70" w:rsidP="00B63C70">
      <w:pPr>
        <w:numPr>
          <w:ilvl w:val="0"/>
          <w:numId w:val="41"/>
        </w:numPr>
        <w:spacing w:before="240" w:after="240"/>
        <w:contextualSpacing/>
        <w:rPr>
          <w:lang w:val="es-PA"/>
        </w:rPr>
      </w:pPr>
      <w:r w:rsidRPr="00B63C70">
        <w:rPr>
          <w:lang w:val="es-PA"/>
        </w:rPr>
        <w:t>Un título claro para cada función explicada (ej.: “Registrar un nuevo cliente”, “Exportar reportes”).</w:t>
      </w:r>
    </w:p>
    <w:p w14:paraId="3399F1A7" w14:textId="77777777" w:rsidR="00B63C70" w:rsidRPr="00B63C70" w:rsidRDefault="00B63C70" w:rsidP="00B63C70">
      <w:pPr>
        <w:numPr>
          <w:ilvl w:val="0"/>
          <w:numId w:val="41"/>
        </w:numPr>
        <w:spacing w:before="240" w:after="240"/>
        <w:contextualSpacing/>
        <w:rPr>
          <w:lang w:val="es-PA"/>
        </w:rPr>
      </w:pPr>
      <w:r w:rsidRPr="00B63C70">
        <w:rPr>
          <w:lang w:val="es-PA"/>
        </w:rPr>
        <w:t>Pasos numerados y secuenciales, iniciando desde la acción más básica.</w:t>
      </w:r>
    </w:p>
    <w:p w14:paraId="33D86784" w14:textId="77777777" w:rsidR="00B63C70" w:rsidRPr="00B63C70" w:rsidRDefault="00B63C70" w:rsidP="00B63C70">
      <w:pPr>
        <w:numPr>
          <w:ilvl w:val="0"/>
          <w:numId w:val="41"/>
        </w:numPr>
        <w:spacing w:before="240" w:after="240"/>
        <w:contextualSpacing/>
        <w:rPr>
          <w:lang w:val="es-PA"/>
        </w:rPr>
      </w:pPr>
      <w:r w:rsidRPr="00B63C70">
        <w:rPr>
          <w:lang w:val="es-PA"/>
        </w:rPr>
        <w:t>Indicaciones visuales: mencionar nombres de botones, íconos o pestañas específicas.</w:t>
      </w:r>
    </w:p>
    <w:p w14:paraId="1007F03F" w14:textId="77777777" w:rsidR="00B63C70" w:rsidRPr="00B63C70" w:rsidRDefault="00B63C70" w:rsidP="00B63C70">
      <w:pPr>
        <w:numPr>
          <w:ilvl w:val="0"/>
          <w:numId w:val="41"/>
        </w:numPr>
        <w:spacing w:before="240" w:after="240"/>
        <w:contextualSpacing/>
        <w:rPr>
          <w:lang w:val="es-PA"/>
        </w:rPr>
      </w:pPr>
      <w:r w:rsidRPr="00B63C70">
        <w:rPr>
          <w:lang w:val="es-PA"/>
        </w:rPr>
        <w:t>Condiciones o advertencias importantes (por ejemplo, “el campo es obligatorio”, “no se puede editar después de guardar”).</w:t>
      </w:r>
    </w:p>
    <w:p w14:paraId="1B986AB2" w14:textId="77777777" w:rsidR="00B63C70" w:rsidRPr="00B63C70" w:rsidRDefault="00B63C70" w:rsidP="00B63C70">
      <w:pPr>
        <w:spacing w:before="240" w:after="240"/>
        <w:rPr>
          <w:b/>
          <w:bCs/>
          <w:lang w:val="es-PA"/>
        </w:rPr>
      </w:pPr>
      <w:r w:rsidRPr="00B63C70">
        <w:rPr>
          <w:b/>
          <w:bCs/>
          <w:lang w:val="es-PA"/>
        </w:rPr>
        <w:t>Ejemplo:</w:t>
      </w:r>
    </w:p>
    <w:p w14:paraId="4141DEEB" w14:textId="77777777" w:rsidR="00B63C70" w:rsidRPr="00B63C70" w:rsidRDefault="00B63C70" w:rsidP="00B63C70">
      <w:pPr>
        <w:spacing w:before="240" w:after="240"/>
        <w:rPr>
          <w:b/>
          <w:bCs/>
          <w:lang w:val="es-PA"/>
        </w:rPr>
      </w:pPr>
      <w:r w:rsidRPr="00B63C70">
        <w:rPr>
          <w:b/>
          <w:bCs/>
          <w:lang w:val="es-PA"/>
        </w:rPr>
        <w:t>Funcionalidad: Crear un nuevo registro de usuario</w:t>
      </w:r>
    </w:p>
    <w:p w14:paraId="1711B650" w14:textId="77777777" w:rsidR="00B63C70" w:rsidRPr="00B63C70" w:rsidRDefault="00B63C70" w:rsidP="00B63C70">
      <w:pPr>
        <w:numPr>
          <w:ilvl w:val="0"/>
          <w:numId w:val="42"/>
        </w:numPr>
        <w:spacing w:before="240" w:after="240"/>
        <w:contextualSpacing/>
        <w:jc w:val="both"/>
        <w:rPr>
          <w:lang w:val="es-PA"/>
        </w:rPr>
      </w:pPr>
      <w:r w:rsidRPr="00B63C70">
        <w:rPr>
          <w:lang w:val="es-PA"/>
        </w:rPr>
        <w:t>Ingrese al sistema con su usuario y contraseña.</w:t>
      </w:r>
    </w:p>
    <w:p w14:paraId="1D8BE5D8" w14:textId="77777777" w:rsidR="00B63C70" w:rsidRPr="00B63C70" w:rsidRDefault="00B63C70" w:rsidP="00B63C70">
      <w:pPr>
        <w:numPr>
          <w:ilvl w:val="0"/>
          <w:numId w:val="42"/>
        </w:numPr>
        <w:spacing w:before="240" w:after="240"/>
        <w:contextualSpacing/>
        <w:jc w:val="both"/>
        <w:rPr>
          <w:lang w:val="es-PA"/>
        </w:rPr>
      </w:pPr>
      <w:r w:rsidRPr="00B63C70">
        <w:rPr>
          <w:lang w:val="es-PA"/>
        </w:rPr>
        <w:t>Diríjase al menú lateral y haga clic en “Usuarios”.</w:t>
      </w:r>
    </w:p>
    <w:p w14:paraId="1AFD4D96" w14:textId="77777777" w:rsidR="00B63C70" w:rsidRPr="00B63C70" w:rsidRDefault="00B63C70" w:rsidP="00B63C70">
      <w:pPr>
        <w:numPr>
          <w:ilvl w:val="0"/>
          <w:numId w:val="42"/>
        </w:numPr>
        <w:spacing w:before="240" w:after="240"/>
        <w:contextualSpacing/>
        <w:jc w:val="both"/>
        <w:rPr>
          <w:lang w:val="es-PA"/>
        </w:rPr>
      </w:pPr>
      <w:r w:rsidRPr="00B63C70">
        <w:rPr>
          <w:lang w:val="es-PA"/>
        </w:rPr>
        <w:t>Seleccione la opción “Nuevo Usuario”.</w:t>
      </w:r>
    </w:p>
    <w:p w14:paraId="02963D3A" w14:textId="77777777" w:rsidR="00B63C70" w:rsidRPr="00B63C70" w:rsidRDefault="00B63C70" w:rsidP="00B63C70">
      <w:pPr>
        <w:numPr>
          <w:ilvl w:val="0"/>
          <w:numId w:val="42"/>
        </w:numPr>
        <w:spacing w:before="240" w:after="240"/>
        <w:contextualSpacing/>
        <w:jc w:val="both"/>
        <w:rPr>
          <w:lang w:val="es-PA"/>
        </w:rPr>
      </w:pPr>
      <w:r w:rsidRPr="00B63C70">
        <w:rPr>
          <w:lang w:val="es-PA"/>
        </w:rPr>
        <w:t>Complete los campos requeridos: nombre, correo electrónico, rol.</w:t>
      </w:r>
    </w:p>
    <w:p w14:paraId="58B7835B" w14:textId="77777777" w:rsidR="00B63C70" w:rsidRPr="00B63C70" w:rsidRDefault="00B63C70" w:rsidP="00B63C70">
      <w:pPr>
        <w:numPr>
          <w:ilvl w:val="0"/>
          <w:numId w:val="42"/>
        </w:numPr>
        <w:spacing w:before="240" w:after="240"/>
        <w:contextualSpacing/>
        <w:jc w:val="both"/>
        <w:rPr>
          <w:lang w:val="es-PA"/>
        </w:rPr>
      </w:pPr>
      <w:r w:rsidRPr="00B63C70">
        <w:rPr>
          <w:lang w:val="es-PA"/>
        </w:rPr>
        <w:t>Haga clic en “Guardar” para finalizar el proceso.</w:t>
      </w:r>
    </w:p>
    <w:p w14:paraId="437EE1AB" w14:textId="22C4F8DE" w:rsidR="00B63C70" w:rsidRPr="00B63C70" w:rsidRDefault="00B63C70" w:rsidP="00B63C70">
      <w:pPr>
        <w:spacing w:before="240" w:after="240"/>
        <w:jc w:val="both"/>
        <w:rPr>
          <w:lang w:val="es-PA"/>
        </w:rPr>
      </w:pPr>
      <w:r w:rsidRPr="00B63C70">
        <w:rPr>
          <w:b/>
          <w:bCs/>
          <w:lang w:val="es-PA"/>
        </w:rPr>
        <w:t>Nota:</w:t>
      </w:r>
      <w:r w:rsidRPr="00B63C70">
        <w:rPr>
          <w:lang w:val="es-PA"/>
        </w:rPr>
        <w:t xml:space="preserve"> El sistema enviará un correo automático con las credenciales al usuario registrado.</w:t>
      </w:r>
    </w:p>
    <w:p w14:paraId="75A43C0D" w14:textId="77777777" w:rsidR="00B63C70" w:rsidRPr="00B63C70" w:rsidRDefault="00B63C70" w:rsidP="00B63C70">
      <w:pPr>
        <w:spacing w:before="240" w:after="240"/>
        <w:rPr>
          <w:b/>
          <w:bCs/>
          <w:lang w:val="es-PA"/>
        </w:rPr>
      </w:pPr>
      <w:r w:rsidRPr="00B63C70">
        <w:rPr>
          <w:b/>
          <w:bCs/>
          <w:lang w:val="es-PA"/>
        </w:rPr>
        <w:t>4. Capturas de pantalla o ejemplos visuales</w:t>
      </w:r>
    </w:p>
    <w:p w14:paraId="38A0C43F" w14:textId="77777777" w:rsidR="00B63C70" w:rsidRPr="00B63C70" w:rsidRDefault="00B63C70" w:rsidP="00B63C70">
      <w:pPr>
        <w:spacing w:before="240" w:after="240"/>
        <w:jc w:val="both"/>
        <w:rPr>
          <w:lang w:val="es-PA"/>
        </w:rPr>
      </w:pPr>
      <w:r w:rsidRPr="00B63C70">
        <w:rPr>
          <w:lang w:val="es-PA"/>
        </w:rPr>
        <w:t>Las imágenes ayudan a reforzar las instrucciones escritas. Cada procedimiento importante debe ir acompañado, cuando sea posible, de una o más capturas de pantalla ilustrativas. También se pueden usar diagramas, íconos destacados o gifs animados si la plataforma lo permite.</w:t>
      </w:r>
    </w:p>
    <w:p w14:paraId="0A9572BE" w14:textId="77777777" w:rsidR="00B63C70" w:rsidRPr="00B63C70" w:rsidRDefault="00B63C70" w:rsidP="00B63C70">
      <w:pPr>
        <w:spacing w:before="240" w:after="240"/>
        <w:rPr>
          <w:b/>
          <w:bCs/>
          <w:lang w:val="es-PA"/>
        </w:rPr>
      </w:pPr>
      <w:r w:rsidRPr="00B63C70">
        <w:rPr>
          <w:b/>
          <w:bCs/>
          <w:lang w:val="es-PA"/>
        </w:rPr>
        <w:t>Debe incluir:</w:t>
      </w:r>
    </w:p>
    <w:p w14:paraId="225F8BF0" w14:textId="77777777" w:rsidR="00B63C70" w:rsidRPr="00B63C70" w:rsidRDefault="00B63C70" w:rsidP="00B63C70">
      <w:pPr>
        <w:numPr>
          <w:ilvl w:val="0"/>
          <w:numId w:val="43"/>
        </w:numPr>
        <w:spacing w:before="240" w:after="240"/>
        <w:contextualSpacing/>
        <w:jc w:val="both"/>
        <w:rPr>
          <w:lang w:val="es-PA"/>
        </w:rPr>
      </w:pPr>
      <w:r w:rsidRPr="00B63C70">
        <w:rPr>
          <w:lang w:val="es-PA"/>
        </w:rPr>
        <w:t>Capturas nítidas, con buena resolución.</w:t>
      </w:r>
    </w:p>
    <w:p w14:paraId="46883068" w14:textId="77777777" w:rsidR="00B63C70" w:rsidRPr="00B63C70" w:rsidRDefault="00B63C70" w:rsidP="00B63C70">
      <w:pPr>
        <w:numPr>
          <w:ilvl w:val="0"/>
          <w:numId w:val="43"/>
        </w:numPr>
        <w:spacing w:before="240" w:after="240"/>
        <w:contextualSpacing/>
        <w:jc w:val="both"/>
        <w:rPr>
          <w:lang w:val="es-PA"/>
        </w:rPr>
      </w:pPr>
      <w:r w:rsidRPr="00B63C70">
        <w:rPr>
          <w:lang w:val="es-PA"/>
        </w:rPr>
        <w:t>Indicadores visuales (círculos, flechas o resaltados) para señalar botones, formularios, opciones de menú, etc.</w:t>
      </w:r>
    </w:p>
    <w:p w14:paraId="71B5E4CA" w14:textId="77777777" w:rsidR="00B63C70" w:rsidRPr="00B63C70" w:rsidRDefault="00B63C70" w:rsidP="00B63C70">
      <w:pPr>
        <w:numPr>
          <w:ilvl w:val="0"/>
          <w:numId w:val="43"/>
        </w:numPr>
        <w:spacing w:before="240" w:after="240"/>
        <w:contextualSpacing/>
        <w:jc w:val="both"/>
        <w:rPr>
          <w:lang w:val="es-PA"/>
        </w:rPr>
      </w:pPr>
      <w:r w:rsidRPr="00B63C70">
        <w:rPr>
          <w:lang w:val="es-PA"/>
        </w:rPr>
        <w:t>Breves títulos o descripciones debajo de cada imagen.</w:t>
      </w:r>
    </w:p>
    <w:p w14:paraId="6A16FF82" w14:textId="77777777" w:rsidR="00B63C70" w:rsidRPr="00B63C70" w:rsidRDefault="00B63C70" w:rsidP="00B63C70">
      <w:pPr>
        <w:spacing w:before="240" w:after="240"/>
        <w:rPr>
          <w:b/>
          <w:bCs/>
          <w:lang w:val="es-PA"/>
        </w:rPr>
      </w:pPr>
      <w:r w:rsidRPr="00B63C70">
        <w:rPr>
          <w:b/>
          <w:bCs/>
          <w:lang w:val="es-PA"/>
        </w:rPr>
        <w:t>Ejemplo:</w:t>
      </w:r>
    </w:p>
    <w:p w14:paraId="0F550E3F" w14:textId="77777777" w:rsidR="00B63C70" w:rsidRPr="00B63C70" w:rsidRDefault="00B63C70" w:rsidP="00B63C70">
      <w:pPr>
        <w:spacing w:before="240" w:after="240"/>
        <w:rPr>
          <w:lang w:val="es-PA"/>
        </w:rPr>
      </w:pPr>
      <w:r w:rsidRPr="00B63C70">
        <w:rPr>
          <w:lang w:val="es-PA"/>
        </w:rPr>
        <w:t xml:space="preserve"> Imagen 1 – Menú de navegación principal.</w:t>
      </w:r>
    </w:p>
    <w:p w14:paraId="17FD750D" w14:textId="6EF8E58A" w:rsidR="00B63C70" w:rsidRPr="00B63C70" w:rsidRDefault="00B63C70" w:rsidP="00494812">
      <w:pPr>
        <w:spacing w:before="240" w:after="240"/>
        <w:rPr>
          <w:i/>
          <w:iCs/>
          <w:lang w:val="es-PA"/>
        </w:rPr>
      </w:pPr>
      <w:r w:rsidRPr="00B63C70">
        <w:rPr>
          <w:lang w:val="es-PA"/>
        </w:rPr>
        <w:t xml:space="preserve"> </w:t>
      </w:r>
      <w:r w:rsidRPr="00B63C70">
        <w:rPr>
          <w:i/>
          <w:iCs/>
          <w:lang w:val="es-PA"/>
        </w:rPr>
        <w:t>La opción “Configuración” se encuentra en el extremo superior derecho del panel.</w:t>
      </w:r>
    </w:p>
    <w:p w14:paraId="71803F9F" w14:textId="77777777" w:rsidR="00B63C70" w:rsidRPr="00B63C70" w:rsidRDefault="00B63C70" w:rsidP="00B63C70">
      <w:pPr>
        <w:spacing w:before="240" w:after="240"/>
        <w:rPr>
          <w:b/>
          <w:bCs/>
          <w:lang w:val="es-PA"/>
        </w:rPr>
      </w:pPr>
      <w:r w:rsidRPr="00B63C70">
        <w:rPr>
          <w:b/>
          <w:bCs/>
          <w:lang w:val="es-PA"/>
        </w:rPr>
        <w:t xml:space="preserve">5. Resolución de problemas (FAQ o </w:t>
      </w:r>
      <w:proofErr w:type="spellStart"/>
      <w:r w:rsidRPr="00B63C70">
        <w:rPr>
          <w:b/>
          <w:bCs/>
          <w:lang w:val="es-PA"/>
        </w:rPr>
        <w:t>troubleshooting</w:t>
      </w:r>
      <w:proofErr w:type="spellEnd"/>
      <w:r w:rsidRPr="00B63C70">
        <w:rPr>
          <w:b/>
          <w:bCs/>
          <w:lang w:val="es-PA"/>
        </w:rPr>
        <w:t>)</w:t>
      </w:r>
    </w:p>
    <w:p w14:paraId="6015B70A" w14:textId="77777777" w:rsidR="00B63C70" w:rsidRPr="00B63C70" w:rsidRDefault="00B63C70" w:rsidP="00B63C70">
      <w:pPr>
        <w:spacing w:before="240" w:after="240"/>
        <w:jc w:val="both"/>
        <w:rPr>
          <w:lang w:val="es-PA"/>
        </w:rPr>
      </w:pPr>
      <w:r w:rsidRPr="00B63C70">
        <w:rPr>
          <w:lang w:val="es-PA"/>
        </w:rPr>
        <w:t>Este apartado anticipa dudas o errores comunes que podrían tener los usuarios. Brinda soluciones prácticas que el usuario pueda aplicar sin asistencia técnica, y ayuda a reducir consultas recurrentes al equipo de soporte.</w:t>
      </w:r>
    </w:p>
    <w:p w14:paraId="3C1BD346" w14:textId="77777777" w:rsidR="00B63C70" w:rsidRPr="00B63C70" w:rsidRDefault="00B63C70" w:rsidP="00B63C70">
      <w:pPr>
        <w:spacing w:before="240" w:after="240"/>
        <w:rPr>
          <w:b/>
          <w:bCs/>
          <w:lang w:val="es-PA"/>
        </w:rPr>
      </w:pPr>
      <w:r w:rsidRPr="00B63C70">
        <w:rPr>
          <w:b/>
          <w:bCs/>
          <w:lang w:val="es-PA"/>
        </w:rPr>
        <w:t>Debe incluir:</w:t>
      </w:r>
    </w:p>
    <w:p w14:paraId="1284F9B4" w14:textId="77777777" w:rsidR="00B63C70" w:rsidRPr="00B63C70" w:rsidRDefault="00B63C70" w:rsidP="00B63C70">
      <w:pPr>
        <w:numPr>
          <w:ilvl w:val="0"/>
          <w:numId w:val="44"/>
        </w:numPr>
        <w:spacing w:before="240" w:after="240"/>
        <w:contextualSpacing/>
        <w:rPr>
          <w:lang w:val="es-PA"/>
        </w:rPr>
      </w:pPr>
      <w:r w:rsidRPr="00B63C70">
        <w:rPr>
          <w:lang w:val="es-PA"/>
        </w:rPr>
        <w:t>Preguntas frecuentes (FAQ) sobre el uso general del sistema.</w:t>
      </w:r>
    </w:p>
    <w:p w14:paraId="126C16A1" w14:textId="77777777" w:rsidR="00B63C70" w:rsidRPr="00B63C70" w:rsidRDefault="00B63C70" w:rsidP="00B63C70">
      <w:pPr>
        <w:numPr>
          <w:ilvl w:val="0"/>
          <w:numId w:val="44"/>
        </w:numPr>
        <w:spacing w:before="240" w:after="240"/>
        <w:contextualSpacing/>
        <w:rPr>
          <w:lang w:val="es-PA"/>
        </w:rPr>
      </w:pPr>
      <w:r w:rsidRPr="00B63C70">
        <w:rPr>
          <w:lang w:val="es-PA"/>
        </w:rPr>
        <w:t>Mensajes de error comunes y sus posibles causas.</w:t>
      </w:r>
    </w:p>
    <w:p w14:paraId="57ACE6B8" w14:textId="77777777" w:rsidR="00B63C70" w:rsidRPr="00B63C70" w:rsidRDefault="00B63C70" w:rsidP="00B63C70">
      <w:pPr>
        <w:numPr>
          <w:ilvl w:val="0"/>
          <w:numId w:val="44"/>
        </w:numPr>
        <w:spacing w:before="240" w:after="240"/>
        <w:contextualSpacing/>
        <w:rPr>
          <w:lang w:val="es-PA"/>
        </w:rPr>
      </w:pPr>
      <w:r w:rsidRPr="00B63C70">
        <w:rPr>
          <w:lang w:val="es-PA"/>
        </w:rPr>
        <w:t>Soluciones o recomendaciones concretas.</w:t>
      </w:r>
    </w:p>
    <w:p w14:paraId="1F1BFE95" w14:textId="77777777" w:rsidR="00B63C70" w:rsidRPr="00B63C70" w:rsidRDefault="00B63C70" w:rsidP="00B63C70">
      <w:pPr>
        <w:spacing w:before="240" w:after="240"/>
        <w:rPr>
          <w:b/>
          <w:bCs/>
          <w:lang w:val="es-PA"/>
        </w:rPr>
      </w:pPr>
      <w:r w:rsidRPr="00B63C70">
        <w:rPr>
          <w:b/>
          <w:bCs/>
          <w:lang w:val="es-PA"/>
        </w:rPr>
        <w:t>Ejemplo:</w:t>
      </w:r>
    </w:p>
    <w:p w14:paraId="10025686" w14:textId="77777777" w:rsidR="00B63C70" w:rsidRPr="00B63C70" w:rsidRDefault="00B63C70" w:rsidP="00B63C70">
      <w:pPr>
        <w:spacing w:before="240" w:after="240"/>
        <w:jc w:val="both"/>
        <w:rPr>
          <w:lang w:val="es-PA"/>
        </w:rPr>
      </w:pPr>
      <w:r w:rsidRPr="00B63C70">
        <w:rPr>
          <w:b/>
          <w:bCs/>
          <w:lang w:val="es-PA"/>
        </w:rPr>
        <w:t>Pregunta:</w:t>
      </w:r>
      <w:r w:rsidRPr="00B63C70">
        <w:rPr>
          <w:lang w:val="es-PA"/>
        </w:rPr>
        <w:t xml:space="preserve"> ¿Qué hago si olvidé mi contraseña?</w:t>
      </w:r>
    </w:p>
    <w:p w14:paraId="4B4F2390" w14:textId="3A25186C" w:rsidR="00B63C70" w:rsidRPr="00B63C70" w:rsidRDefault="00B63C70" w:rsidP="00494812">
      <w:pPr>
        <w:spacing w:before="240" w:after="240"/>
        <w:jc w:val="both"/>
        <w:rPr>
          <w:lang w:val="es-PA"/>
        </w:rPr>
      </w:pPr>
      <w:r w:rsidRPr="00B63C70">
        <w:rPr>
          <w:b/>
          <w:bCs/>
          <w:lang w:val="es-PA"/>
        </w:rPr>
        <w:lastRenderedPageBreak/>
        <w:t>Respuesta:</w:t>
      </w:r>
      <w:r w:rsidRPr="00B63C70">
        <w:rPr>
          <w:lang w:val="es-PA"/>
        </w:rPr>
        <w:t xml:space="preserve"> Haga clic en “¿Olvidaste tu contraseña?” en la pantalla de inicio de sesión. El sistema enviará un enlace de recuperación a su correo electrónico registrado.</w:t>
      </w:r>
    </w:p>
    <w:p w14:paraId="36141FC2" w14:textId="77777777" w:rsidR="00B63C70" w:rsidRPr="00B63C70" w:rsidRDefault="00B63C70" w:rsidP="00B63C70">
      <w:pPr>
        <w:spacing w:before="240" w:after="240"/>
        <w:rPr>
          <w:b/>
          <w:bCs/>
          <w:lang w:val="es-PA"/>
        </w:rPr>
      </w:pPr>
      <w:r w:rsidRPr="00B63C70">
        <w:rPr>
          <w:b/>
          <w:bCs/>
          <w:lang w:val="es-PA"/>
        </w:rPr>
        <w:t>6. Glosario (opcional)</w:t>
      </w:r>
    </w:p>
    <w:p w14:paraId="3D132427" w14:textId="77777777" w:rsidR="00B63C70" w:rsidRPr="00B63C70" w:rsidRDefault="00B63C70" w:rsidP="00B63C70">
      <w:pPr>
        <w:spacing w:before="240" w:after="240"/>
        <w:jc w:val="both"/>
        <w:rPr>
          <w:lang w:val="es-PA"/>
        </w:rPr>
      </w:pPr>
      <w:r w:rsidRPr="00B63C70">
        <w:rPr>
          <w:lang w:val="es-PA"/>
        </w:rPr>
        <w:t>Cuando el sistema utiliza términos técnicos o propios del dominio de negocio (por ejemplo: “token”, “</w:t>
      </w:r>
      <w:proofErr w:type="spellStart"/>
      <w:r w:rsidRPr="00B63C70">
        <w:rPr>
          <w:lang w:val="es-PA"/>
        </w:rPr>
        <w:t>backend</w:t>
      </w:r>
      <w:proofErr w:type="spellEnd"/>
      <w:r w:rsidRPr="00B63C70">
        <w:rPr>
          <w:lang w:val="es-PA"/>
        </w:rPr>
        <w:t>”, “</w:t>
      </w:r>
      <w:proofErr w:type="spellStart"/>
      <w:r w:rsidRPr="00B63C70">
        <w:rPr>
          <w:lang w:val="es-PA"/>
        </w:rPr>
        <w:t>checkout</w:t>
      </w:r>
      <w:proofErr w:type="spellEnd"/>
      <w:r w:rsidRPr="00B63C70">
        <w:rPr>
          <w:lang w:val="es-PA"/>
        </w:rPr>
        <w:t>”, “cliente tipo B”), es recomendable incluir un glosario al final del documento que explique el significado de estos conceptos en lenguaje simple.</w:t>
      </w:r>
    </w:p>
    <w:p w14:paraId="225EBB5F" w14:textId="77777777" w:rsidR="00B63C70" w:rsidRPr="00B63C70" w:rsidRDefault="00B63C70" w:rsidP="00B63C70">
      <w:pPr>
        <w:spacing w:before="240" w:after="240"/>
        <w:rPr>
          <w:b/>
          <w:bCs/>
          <w:lang w:val="es-PA"/>
        </w:rPr>
      </w:pPr>
      <w:r w:rsidRPr="00B63C70">
        <w:rPr>
          <w:b/>
          <w:bCs/>
          <w:lang w:val="es-PA"/>
        </w:rPr>
        <w:t>Debe incluir:</w:t>
      </w:r>
    </w:p>
    <w:p w14:paraId="2746DEC4" w14:textId="77777777" w:rsidR="00B63C70" w:rsidRPr="00B63C70" w:rsidRDefault="00B63C70" w:rsidP="00B63C70">
      <w:pPr>
        <w:numPr>
          <w:ilvl w:val="0"/>
          <w:numId w:val="45"/>
        </w:numPr>
        <w:spacing w:before="240" w:after="240"/>
        <w:contextualSpacing/>
        <w:rPr>
          <w:lang w:val="es-PA"/>
        </w:rPr>
      </w:pPr>
      <w:r w:rsidRPr="00B63C70">
        <w:rPr>
          <w:lang w:val="es-PA"/>
        </w:rPr>
        <w:t>Términos ordenados alfabéticamente.</w:t>
      </w:r>
    </w:p>
    <w:p w14:paraId="64DCC1F8" w14:textId="77777777" w:rsidR="00B63C70" w:rsidRPr="00B63C70" w:rsidRDefault="00B63C70" w:rsidP="00B63C70">
      <w:pPr>
        <w:numPr>
          <w:ilvl w:val="0"/>
          <w:numId w:val="45"/>
        </w:numPr>
        <w:spacing w:before="240" w:after="240"/>
        <w:contextualSpacing/>
        <w:rPr>
          <w:lang w:val="es-PA"/>
        </w:rPr>
      </w:pPr>
      <w:r w:rsidRPr="00B63C70">
        <w:rPr>
          <w:lang w:val="es-PA"/>
        </w:rPr>
        <w:t>Definiciones breves y directas.</w:t>
      </w:r>
    </w:p>
    <w:p w14:paraId="040A2CDA" w14:textId="77777777" w:rsidR="00B63C70" w:rsidRPr="00B63C70" w:rsidRDefault="00B63C70" w:rsidP="00B63C70">
      <w:pPr>
        <w:spacing w:before="240" w:after="240"/>
        <w:jc w:val="both"/>
        <w:rPr>
          <w:b/>
          <w:bCs/>
          <w:lang w:val="es-PA"/>
        </w:rPr>
      </w:pPr>
      <w:r w:rsidRPr="00B63C70">
        <w:rPr>
          <w:b/>
          <w:bCs/>
          <w:lang w:val="es-PA"/>
        </w:rPr>
        <w:t>Ejemplo:</w:t>
      </w:r>
    </w:p>
    <w:p w14:paraId="2A51388B" w14:textId="326E6F44" w:rsidR="00C25CD0" w:rsidRPr="00494812" w:rsidRDefault="00B63C70" w:rsidP="00494812">
      <w:pPr>
        <w:spacing w:before="240" w:after="240"/>
        <w:jc w:val="both"/>
        <w:rPr>
          <w:lang w:val="es-PA"/>
        </w:rPr>
      </w:pPr>
      <w:r w:rsidRPr="00B63C70">
        <w:rPr>
          <w:b/>
          <w:bCs/>
          <w:lang w:val="es-PA"/>
        </w:rPr>
        <w:t>Token de seguridad:</w:t>
      </w:r>
      <w:r w:rsidRPr="00B63C70">
        <w:rPr>
          <w:lang w:val="es-PA"/>
        </w:rPr>
        <w:t xml:space="preserve"> Cadena de caracteres única que se utiliza para validar el acceso del usuario por un periodo de tiempo limitado.</w:t>
      </w:r>
    </w:p>
    <w:p w14:paraId="560F5ED7" w14:textId="0ECC038A" w:rsidR="008A6BDB" w:rsidRPr="00867A1C" w:rsidRDefault="00867A1C" w:rsidP="00B657D8">
      <w:pPr>
        <w:pStyle w:val="Ttulo1"/>
        <w:rPr>
          <w:lang w:val="es-ES"/>
        </w:rPr>
      </w:pPr>
      <w:bookmarkStart w:id="29" w:name="_Toc204719621"/>
      <w:r w:rsidRPr="00867A1C">
        <w:rPr>
          <w:lang w:val="es-ES"/>
        </w:rPr>
        <w:t>Sección 5 – Medición de la Calidad del Software</w:t>
      </w:r>
      <w:bookmarkEnd w:id="29"/>
    </w:p>
    <w:p w14:paraId="4179B602" w14:textId="07F1CB7D" w:rsidR="00867A1C" w:rsidRPr="00867A1C" w:rsidRDefault="00867A1C" w:rsidP="00867A1C">
      <w:pPr>
        <w:rPr>
          <w:b/>
          <w:lang w:val="es-ES"/>
        </w:rPr>
      </w:pPr>
      <w:r w:rsidRPr="00867A1C">
        <w:rPr>
          <w:b/>
          <w:lang w:val="es-ES"/>
        </w:rPr>
        <w:t>Tabla 9-1. Métricas Específicas por Etapa del SLDC</w:t>
      </w:r>
    </w:p>
    <w:tbl>
      <w:tblPr>
        <w:tblW w:w="10054" w:type="dxa"/>
        <w:tblCellMar>
          <w:left w:w="70" w:type="dxa"/>
          <w:right w:w="70" w:type="dxa"/>
        </w:tblCellMar>
        <w:tblLook w:val="04A0" w:firstRow="1" w:lastRow="0" w:firstColumn="1" w:lastColumn="0" w:noHBand="0" w:noVBand="1"/>
      </w:tblPr>
      <w:tblGrid>
        <w:gridCol w:w="1579"/>
        <w:gridCol w:w="2095"/>
        <w:gridCol w:w="1578"/>
        <w:gridCol w:w="1462"/>
        <w:gridCol w:w="1821"/>
        <w:gridCol w:w="1519"/>
      </w:tblGrid>
      <w:tr w:rsidR="00867A1C" w:rsidRPr="00867A1C" w14:paraId="2EBEDCD1" w14:textId="77777777" w:rsidTr="00A02018">
        <w:trPr>
          <w:trHeight w:val="895"/>
        </w:trPr>
        <w:tc>
          <w:tcPr>
            <w:tcW w:w="1594" w:type="dxa"/>
            <w:tcBorders>
              <w:top w:val="single" w:sz="8" w:space="0" w:color="auto"/>
              <w:left w:val="single" w:sz="8" w:space="0" w:color="auto"/>
              <w:bottom w:val="single" w:sz="8" w:space="0" w:color="auto"/>
              <w:right w:val="single" w:sz="8" w:space="0" w:color="auto"/>
            </w:tcBorders>
            <w:shd w:val="clear" w:color="auto" w:fill="DDDECE"/>
            <w:vAlign w:val="center"/>
            <w:hideMark/>
          </w:tcPr>
          <w:p w14:paraId="75483A4C" w14:textId="77777777" w:rsidR="00867A1C" w:rsidRPr="00867A1C" w:rsidRDefault="00867A1C" w:rsidP="00867A1C">
            <w:pPr>
              <w:rPr>
                <w:b/>
                <w:bCs/>
                <w:lang w:val="es-MX"/>
              </w:rPr>
            </w:pPr>
            <w:r w:rsidRPr="00867A1C">
              <w:rPr>
                <w:b/>
                <w:bCs/>
                <w:lang w:val="es-MX"/>
              </w:rPr>
              <w:t>Fase del CVDS</w:t>
            </w:r>
          </w:p>
        </w:tc>
        <w:tc>
          <w:tcPr>
            <w:tcW w:w="2125" w:type="dxa"/>
            <w:tcBorders>
              <w:top w:val="single" w:sz="8" w:space="0" w:color="auto"/>
              <w:left w:val="nil"/>
              <w:bottom w:val="single" w:sz="8" w:space="0" w:color="auto"/>
              <w:right w:val="single" w:sz="8" w:space="0" w:color="auto"/>
            </w:tcBorders>
            <w:shd w:val="clear" w:color="auto" w:fill="DDDECE"/>
            <w:vAlign w:val="center"/>
            <w:hideMark/>
          </w:tcPr>
          <w:p w14:paraId="6EF17210" w14:textId="77777777" w:rsidR="00867A1C" w:rsidRPr="00867A1C" w:rsidRDefault="00867A1C" w:rsidP="00867A1C">
            <w:pPr>
              <w:rPr>
                <w:b/>
                <w:bCs/>
                <w:lang w:val="es-MX"/>
              </w:rPr>
            </w:pPr>
            <w:r w:rsidRPr="00867A1C">
              <w:rPr>
                <w:b/>
                <w:bCs/>
                <w:lang w:val="es-MX"/>
              </w:rPr>
              <w:t>Métrica</w:t>
            </w:r>
          </w:p>
        </w:tc>
        <w:tc>
          <w:tcPr>
            <w:tcW w:w="1594" w:type="dxa"/>
            <w:tcBorders>
              <w:top w:val="single" w:sz="8" w:space="0" w:color="auto"/>
              <w:left w:val="nil"/>
              <w:bottom w:val="single" w:sz="8" w:space="0" w:color="auto"/>
              <w:right w:val="single" w:sz="8" w:space="0" w:color="auto"/>
            </w:tcBorders>
            <w:shd w:val="clear" w:color="auto" w:fill="DDDECE"/>
            <w:vAlign w:val="center"/>
            <w:hideMark/>
          </w:tcPr>
          <w:p w14:paraId="3FB1C4C7" w14:textId="77777777" w:rsidR="00867A1C" w:rsidRPr="00867A1C" w:rsidRDefault="00867A1C" w:rsidP="00867A1C">
            <w:pPr>
              <w:rPr>
                <w:b/>
                <w:bCs/>
                <w:lang w:val="es-MX"/>
              </w:rPr>
            </w:pPr>
            <w:r w:rsidRPr="00867A1C">
              <w:rPr>
                <w:b/>
                <w:bCs/>
                <w:lang w:val="es-MX"/>
              </w:rPr>
              <w:t>Límite de Tolerancia Inferior</w:t>
            </w:r>
          </w:p>
        </w:tc>
        <w:tc>
          <w:tcPr>
            <w:tcW w:w="1474" w:type="dxa"/>
            <w:tcBorders>
              <w:top w:val="single" w:sz="8" w:space="0" w:color="auto"/>
              <w:left w:val="nil"/>
              <w:bottom w:val="single" w:sz="8" w:space="0" w:color="auto"/>
              <w:right w:val="single" w:sz="8" w:space="0" w:color="auto"/>
            </w:tcBorders>
            <w:shd w:val="clear" w:color="auto" w:fill="DDDECE"/>
            <w:vAlign w:val="center"/>
            <w:hideMark/>
          </w:tcPr>
          <w:p w14:paraId="21D6CE9A" w14:textId="77777777" w:rsidR="00867A1C" w:rsidRPr="00867A1C" w:rsidRDefault="00867A1C" w:rsidP="00867A1C">
            <w:pPr>
              <w:rPr>
                <w:b/>
                <w:bCs/>
                <w:lang w:val="es-MX"/>
              </w:rPr>
            </w:pPr>
            <w:r w:rsidRPr="00867A1C">
              <w:rPr>
                <w:b/>
                <w:bCs/>
                <w:lang w:val="es-MX"/>
              </w:rPr>
              <w:t>Límite de Tolerancia Superior</w:t>
            </w:r>
          </w:p>
        </w:tc>
        <w:tc>
          <w:tcPr>
            <w:tcW w:w="1843" w:type="dxa"/>
            <w:tcBorders>
              <w:top w:val="single" w:sz="8" w:space="0" w:color="auto"/>
              <w:left w:val="nil"/>
              <w:bottom w:val="single" w:sz="8" w:space="0" w:color="auto"/>
              <w:right w:val="single" w:sz="8" w:space="0" w:color="auto"/>
            </w:tcBorders>
            <w:shd w:val="clear" w:color="auto" w:fill="DDDECE"/>
            <w:vAlign w:val="center"/>
            <w:hideMark/>
          </w:tcPr>
          <w:p w14:paraId="48C0A849" w14:textId="77777777" w:rsidR="00867A1C" w:rsidRPr="00867A1C" w:rsidRDefault="00867A1C" w:rsidP="00867A1C">
            <w:pPr>
              <w:rPr>
                <w:b/>
                <w:bCs/>
                <w:lang w:val="es-MX"/>
              </w:rPr>
            </w:pPr>
            <w:r w:rsidRPr="00867A1C">
              <w:rPr>
                <w:b/>
                <w:bCs/>
                <w:lang w:val="es-MX"/>
              </w:rPr>
              <w:t>Frecuencia de Medición</w:t>
            </w:r>
          </w:p>
        </w:tc>
        <w:tc>
          <w:tcPr>
            <w:tcW w:w="1424" w:type="dxa"/>
            <w:tcBorders>
              <w:top w:val="single" w:sz="8" w:space="0" w:color="auto"/>
              <w:left w:val="nil"/>
              <w:bottom w:val="single" w:sz="8" w:space="0" w:color="auto"/>
              <w:right w:val="single" w:sz="8" w:space="0" w:color="auto"/>
            </w:tcBorders>
            <w:shd w:val="clear" w:color="auto" w:fill="DDDECE"/>
            <w:vAlign w:val="center"/>
            <w:hideMark/>
          </w:tcPr>
          <w:p w14:paraId="2204D728" w14:textId="77777777" w:rsidR="00867A1C" w:rsidRPr="00867A1C" w:rsidRDefault="00867A1C" w:rsidP="00867A1C">
            <w:pPr>
              <w:rPr>
                <w:b/>
                <w:bCs/>
                <w:lang w:val="es-MX"/>
              </w:rPr>
            </w:pPr>
            <w:r w:rsidRPr="00867A1C">
              <w:rPr>
                <w:b/>
                <w:bCs/>
                <w:lang w:val="es-MX"/>
              </w:rPr>
              <w:t>Acción Correctiva</w:t>
            </w:r>
          </w:p>
        </w:tc>
      </w:tr>
      <w:tr w:rsidR="00867A1C" w:rsidRPr="007934AC" w14:paraId="41C62358" w14:textId="77777777" w:rsidTr="00867A1C">
        <w:trPr>
          <w:trHeight w:val="1212"/>
        </w:trPr>
        <w:tc>
          <w:tcPr>
            <w:tcW w:w="1594" w:type="dxa"/>
            <w:tcBorders>
              <w:top w:val="nil"/>
              <w:left w:val="single" w:sz="8" w:space="0" w:color="auto"/>
              <w:bottom w:val="single" w:sz="8" w:space="0" w:color="auto"/>
              <w:right w:val="single" w:sz="8" w:space="0" w:color="auto"/>
            </w:tcBorders>
            <w:vAlign w:val="center"/>
            <w:hideMark/>
          </w:tcPr>
          <w:p w14:paraId="6B2A1C1C" w14:textId="77777777" w:rsidR="00867A1C" w:rsidRPr="00867A1C" w:rsidRDefault="00867A1C" w:rsidP="00A02018">
            <w:pPr>
              <w:jc w:val="both"/>
              <w:rPr>
                <w:bCs/>
                <w:lang w:val="es-MX"/>
              </w:rPr>
            </w:pPr>
            <w:r w:rsidRPr="00867A1C">
              <w:rPr>
                <w:bCs/>
                <w:lang w:val="es-MX"/>
              </w:rPr>
              <w:t>Definición</w:t>
            </w:r>
          </w:p>
        </w:tc>
        <w:tc>
          <w:tcPr>
            <w:tcW w:w="2125" w:type="dxa"/>
            <w:tcBorders>
              <w:top w:val="nil"/>
              <w:left w:val="nil"/>
              <w:bottom w:val="single" w:sz="8" w:space="0" w:color="auto"/>
              <w:right w:val="single" w:sz="8" w:space="0" w:color="auto"/>
            </w:tcBorders>
            <w:vAlign w:val="center"/>
            <w:hideMark/>
          </w:tcPr>
          <w:p w14:paraId="49854460" w14:textId="77777777" w:rsidR="00867A1C" w:rsidRPr="00867A1C" w:rsidRDefault="00867A1C" w:rsidP="00A02018">
            <w:pPr>
              <w:jc w:val="both"/>
              <w:rPr>
                <w:bCs/>
                <w:lang w:val="es-MX"/>
              </w:rPr>
            </w:pPr>
            <w:r w:rsidRPr="00867A1C">
              <w:rPr>
                <w:bCs/>
                <w:lang w:val="es-MX"/>
              </w:rPr>
              <w:t>Porcentaje de defectos cuyo origen son errores en los requisitos</w:t>
            </w:r>
          </w:p>
        </w:tc>
        <w:tc>
          <w:tcPr>
            <w:tcW w:w="1594" w:type="dxa"/>
            <w:tcBorders>
              <w:top w:val="nil"/>
              <w:left w:val="nil"/>
              <w:bottom w:val="single" w:sz="8" w:space="0" w:color="auto"/>
              <w:right w:val="single" w:sz="8" w:space="0" w:color="auto"/>
            </w:tcBorders>
            <w:vAlign w:val="center"/>
            <w:hideMark/>
          </w:tcPr>
          <w:p w14:paraId="189CE76D" w14:textId="77777777" w:rsidR="00867A1C" w:rsidRPr="00867A1C" w:rsidRDefault="00867A1C" w:rsidP="00A02018">
            <w:pPr>
              <w:jc w:val="both"/>
              <w:rPr>
                <w:bCs/>
                <w:lang w:val="es-MX"/>
              </w:rPr>
            </w:pPr>
            <w:r w:rsidRPr="00867A1C">
              <w:rPr>
                <w:bCs/>
                <w:lang w:val="es-MX"/>
              </w:rPr>
              <w:t>2.5%</w:t>
            </w:r>
          </w:p>
        </w:tc>
        <w:tc>
          <w:tcPr>
            <w:tcW w:w="1474" w:type="dxa"/>
            <w:tcBorders>
              <w:top w:val="nil"/>
              <w:left w:val="nil"/>
              <w:bottom w:val="single" w:sz="8" w:space="0" w:color="auto"/>
              <w:right w:val="single" w:sz="8" w:space="0" w:color="auto"/>
            </w:tcBorders>
            <w:vAlign w:val="center"/>
            <w:hideMark/>
          </w:tcPr>
          <w:p w14:paraId="5666FE30" w14:textId="77777777" w:rsidR="00867A1C" w:rsidRPr="00867A1C" w:rsidRDefault="00867A1C" w:rsidP="00A02018">
            <w:pPr>
              <w:jc w:val="both"/>
              <w:rPr>
                <w:bCs/>
                <w:lang w:val="es-MX"/>
              </w:rPr>
            </w:pPr>
            <w:r w:rsidRPr="00867A1C">
              <w:rPr>
                <w:bCs/>
                <w:lang w:val="es-MX"/>
              </w:rPr>
              <w:t>5%</w:t>
            </w:r>
          </w:p>
        </w:tc>
        <w:tc>
          <w:tcPr>
            <w:tcW w:w="1843" w:type="dxa"/>
            <w:tcBorders>
              <w:top w:val="nil"/>
              <w:left w:val="nil"/>
              <w:bottom w:val="single" w:sz="8" w:space="0" w:color="auto"/>
              <w:right w:val="single" w:sz="8" w:space="0" w:color="auto"/>
            </w:tcBorders>
            <w:vAlign w:val="center"/>
            <w:hideMark/>
          </w:tcPr>
          <w:p w14:paraId="48325D1D" w14:textId="77777777" w:rsidR="00867A1C" w:rsidRPr="00867A1C" w:rsidRDefault="00867A1C" w:rsidP="00A02018">
            <w:pPr>
              <w:jc w:val="both"/>
              <w:rPr>
                <w:bCs/>
                <w:lang w:val="es-MX"/>
              </w:rPr>
            </w:pPr>
            <w:r w:rsidRPr="00867A1C">
              <w:rPr>
                <w:bCs/>
                <w:lang w:val="es-MX"/>
              </w:rPr>
              <w:t>Después del lanzamiento del producto software.</w:t>
            </w:r>
          </w:p>
        </w:tc>
        <w:tc>
          <w:tcPr>
            <w:tcW w:w="1424" w:type="dxa"/>
            <w:tcBorders>
              <w:top w:val="nil"/>
              <w:left w:val="nil"/>
              <w:bottom w:val="single" w:sz="8" w:space="0" w:color="auto"/>
              <w:right w:val="single" w:sz="8" w:space="0" w:color="auto"/>
            </w:tcBorders>
            <w:vAlign w:val="center"/>
            <w:hideMark/>
          </w:tcPr>
          <w:p w14:paraId="4F2B0E08" w14:textId="77777777" w:rsidR="00867A1C" w:rsidRPr="00867A1C" w:rsidRDefault="00867A1C" w:rsidP="00A02018">
            <w:pPr>
              <w:jc w:val="both"/>
              <w:rPr>
                <w:bCs/>
                <w:lang w:val="es-MX"/>
              </w:rPr>
            </w:pPr>
            <w:r w:rsidRPr="00867A1C">
              <w:rPr>
                <w:bCs/>
                <w:lang w:val="es-PA"/>
              </w:rPr>
              <w:t>Revisión de requerimientos con el cliente</w:t>
            </w:r>
          </w:p>
        </w:tc>
      </w:tr>
      <w:tr w:rsidR="00867A1C" w:rsidRPr="007934AC" w14:paraId="32E75F76" w14:textId="77777777" w:rsidTr="00867A1C">
        <w:trPr>
          <w:trHeight w:val="912"/>
        </w:trPr>
        <w:tc>
          <w:tcPr>
            <w:tcW w:w="1594" w:type="dxa"/>
            <w:tcBorders>
              <w:top w:val="nil"/>
              <w:left w:val="single" w:sz="8" w:space="0" w:color="auto"/>
              <w:bottom w:val="single" w:sz="8" w:space="0" w:color="auto"/>
              <w:right w:val="single" w:sz="8" w:space="0" w:color="auto"/>
            </w:tcBorders>
            <w:vAlign w:val="center"/>
            <w:hideMark/>
          </w:tcPr>
          <w:p w14:paraId="6946CA06" w14:textId="77777777" w:rsidR="00867A1C" w:rsidRPr="00867A1C" w:rsidRDefault="00867A1C" w:rsidP="00A02018">
            <w:pPr>
              <w:jc w:val="both"/>
              <w:rPr>
                <w:bCs/>
                <w:lang w:val="es-MX"/>
              </w:rPr>
            </w:pPr>
            <w:r w:rsidRPr="00867A1C">
              <w:rPr>
                <w:bCs/>
                <w:lang w:val="es-MX"/>
              </w:rPr>
              <w:t>Diseño</w:t>
            </w:r>
          </w:p>
        </w:tc>
        <w:tc>
          <w:tcPr>
            <w:tcW w:w="2125" w:type="dxa"/>
            <w:tcBorders>
              <w:top w:val="nil"/>
              <w:left w:val="nil"/>
              <w:bottom w:val="single" w:sz="8" w:space="0" w:color="auto"/>
              <w:right w:val="single" w:sz="8" w:space="0" w:color="auto"/>
            </w:tcBorders>
            <w:vAlign w:val="center"/>
            <w:hideMark/>
          </w:tcPr>
          <w:p w14:paraId="5BC126F6" w14:textId="77777777" w:rsidR="00867A1C" w:rsidRPr="00867A1C" w:rsidRDefault="00867A1C" w:rsidP="00A02018">
            <w:pPr>
              <w:jc w:val="both"/>
              <w:rPr>
                <w:bCs/>
                <w:lang w:val="es-MX"/>
              </w:rPr>
            </w:pPr>
            <w:r w:rsidRPr="00867A1C">
              <w:rPr>
                <w:bCs/>
                <w:lang w:val="es-MX"/>
              </w:rPr>
              <w:t>Porcentaje de defectos cuyo origen son errores de diseño.</w:t>
            </w:r>
          </w:p>
        </w:tc>
        <w:tc>
          <w:tcPr>
            <w:tcW w:w="1594" w:type="dxa"/>
            <w:tcBorders>
              <w:top w:val="nil"/>
              <w:left w:val="nil"/>
              <w:bottom w:val="single" w:sz="8" w:space="0" w:color="auto"/>
              <w:right w:val="single" w:sz="8" w:space="0" w:color="auto"/>
            </w:tcBorders>
            <w:vAlign w:val="center"/>
            <w:hideMark/>
          </w:tcPr>
          <w:p w14:paraId="1C00A2F5" w14:textId="77777777" w:rsidR="00867A1C" w:rsidRPr="00867A1C" w:rsidRDefault="00867A1C" w:rsidP="00A02018">
            <w:pPr>
              <w:jc w:val="both"/>
              <w:rPr>
                <w:bCs/>
                <w:lang w:val="es-MX"/>
              </w:rPr>
            </w:pPr>
            <w:r w:rsidRPr="00867A1C">
              <w:rPr>
                <w:bCs/>
                <w:lang w:val="es-MX"/>
              </w:rPr>
              <w:t>5%</w:t>
            </w:r>
          </w:p>
        </w:tc>
        <w:tc>
          <w:tcPr>
            <w:tcW w:w="1474" w:type="dxa"/>
            <w:tcBorders>
              <w:top w:val="nil"/>
              <w:left w:val="nil"/>
              <w:bottom w:val="single" w:sz="8" w:space="0" w:color="auto"/>
              <w:right w:val="single" w:sz="8" w:space="0" w:color="auto"/>
            </w:tcBorders>
            <w:vAlign w:val="center"/>
            <w:hideMark/>
          </w:tcPr>
          <w:p w14:paraId="5F784095" w14:textId="77777777" w:rsidR="00867A1C" w:rsidRPr="00867A1C" w:rsidRDefault="00867A1C" w:rsidP="00A02018">
            <w:pPr>
              <w:jc w:val="both"/>
              <w:rPr>
                <w:bCs/>
                <w:lang w:val="es-MX"/>
              </w:rPr>
            </w:pPr>
            <w:r w:rsidRPr="00867A1C">
              <w:rPr>
                <w:bCs/>
                <w:lang w:val="es-MX"/>
              </w:rPr>
              <w:t>10%</w:t>
            </w:r>
          </w:p>
        </w:tc>
        <w:tc>
          <w:tcPr>
            <w:tcW w:w="1843" w:type="dxa"/>
            <w:tcBorders>
              <w:top w:val="nil"/>
              <w:left w:val="nil"/>
              <w:bottom w:val="single" w:sz="8" w:space="0" w:color="auto"/>
              <w:right w:val="single" w:sz="8" w:space="0" w:color="auto"/>
            </w:tcBorders>
            <w:vAlign w:val="center"/>
            <w:hideMark/>
          </w:tcPr>
          <w:p w14:paraId="23527B15" w14:textId="77777777" w:rsidR="00867A1C" w:rsidRPr="00867A1C" w:rsidRDefault="00867A1C" w:rsidP="00A02018">
            <w:pPr>
              <w:jc w:val="both"/>
              <w:rPr>
                <w:bCs/>
                <w:lang w:val="es-MX"/>
              </w:rPr>
            </w:pPr>
            <w:r w:rsidRPr="00867A1C">
              <w:rPr>
                <w:bCs/>
                <w:lang w:val="es-MX"/>
              </w:rPr>
              <w:t>Después del lanzamiento del producto software.</w:t>
            </w:r>
          </w:p>
        </w:tc>
        <w:tc>
          <w:tcPr>
            <w:tcW w:w="1424" w:type="dxa"/>
            <w:tcBorders>
              <w:top w:val="nil"/>
              <w:left w:val="nil"/>
              <w:bottom w:val="single" w:sz="8" w:space="0" w:color="auto"/>
              <w:right w:val="single" w:sz="8" w:space="0" w:color="auto"/>
            </w:tcBorders>
            <w:vAlign w:val="center"/>
            <w:hideMark/>
          </w:tcPr>
          <w:p w14:paraId="2E489E23" w14:textId="77777777" w:rsidR="00867A1C" w:rsidRPr="00867A1C" w:rsidRDefault="00867A1C" w:rsidP="00A02018">
            <w:pPr>
              <w:jc w:val="both"/>
              <w:rPr>
                <w:bCs/>
                <w:lang w:val="es-MX"/>
              </w:rPr>
            </w:pPr>
            <w:r w:rsidRPr="00867A1C">
              <w:rPr>
                <w:bCs/>
                <w:lang w:val="es-PA"/>
              </w:rPr>
              <w:t>Revisión de arquitectura y revalidación del modelo</w:t>
            </w:r>
          </w:p>
        </w:tc>
      </w:tr>
      <w:tr w:rsidR="00867A1C" w:rsidRPr="007934AC" w14:paraId="5AD69C93" w14:textId="77777777" w:rsidTr="00867A1C">
        <w:trPr>
          <w:trHeight w:val="1212"/>
        </w:trPr>
        <w:tc>
          <w:tcPr>
            <w:tcW w:w="1594" w:type="dxa"/>
            <w:tcBorders>
              <w:top w:val="nil"/>
              <w:left w:val="single" w:sz="8" w:space="0" w:color="auto"/>
              <w:bottom w:val="single" w:sz="8" w:space="0" w:color="auto"/>
              <w:right w:val="single" w:sz="8" w:space="0" w:color="auto"/>
            </w:tcBorders>
            <w:vAlign w:val="center"/>
            <w:hideMark/>
          </w:tcPr>
          <w:p w14:paraId="7145F4ED" w14:textId="77777777" w:rsidR="00867A1C" w:rsidRPr="00867A1C" w:rsidRDefault="00867A1C" w:rsidP="00A02018">
            <w:pPr>
              <w:jc w:val="both"/>
              <w:rPr>
                <w:bCs/>
                <w:lang w:val="es-MX"/>
              </w:rPr>
            </w:pPr>
            <w:r w:rsidRPr="00867A1C">
              <w:rPr>
                <w:bCs/>
                <w:lang w:val="es-MX"/>
              </w:rPr>
              <w:t>Desarrollo</w:t>
            </w:r>
          </w:p>
        </w:tc>
        <w:tc>
          <w:tcPr>
            <w:tcW w:w="2125" w:type="dxa"/>
            <w:tcBorders>
              <w:top w:val="nil"/>
              <w:left w:val="nil"/>
              <w:bottom w:val="single" w:sz="8" w:space="0" w:color="auto"/>
              <w:right w:val="single" w:sz="8" w:space="0" w:color="auto"/>
            </w:tcBorders>
            <w:vAlign w:val="center"/>
            <w:hideMark/>
          </w:tcPr>
          <w:p w14:paraId="23D217BE" w14:textId="77777777" w:rsidR="00867A1C" w:rsidRPr="00867A1C" w:rsidRDefault="00867A1C" w:rsidP="00A02018">
            <w:pPr>
              <w:jc w:val="both"/>
              <w:rPr>
                <w:bCs/>
                <w:lang w:val="es-MX"/>
              </w:rPr>
            </w:pPr>
            <w:r w:rsidRPr="00867A1C">
              <w:rPr>
                <w:bCs/>
                <w:lang w:val="es-MX"/>
              </w:rPr>
              <w:t xml:space="preserve">Número de errores corregidos por cada error detectado en un </w:t>
            </w:r>
            <w:proofErr w:type="spellStart"/>
            <w:r w:rsidRPr="00867A1C">
              <w:rPr>
                <w:bCs/>
                <w:lang w:val="es-MX"/>
              </w:rPr>
              <w:t>commit</w:t>
            </w:r>
            <w:proofErr w:type="spellEnd"/>
            <w:r w:rsidRPr="00867A1C">
              <w:rPr>
                <w:bCs/>
                <w:lang w:val="es-MX"/>
              </w:rPr>
              <w:t>.</w:t>
            </w:r>
          </w:p>
        </w:tc>
        <w:tc>
          <w:tcPr>
            <w:tcW w:w="1594" w:type="dxa"/>
            <w:tcBorders>
              <w:top w:val="nil"/>
              <w:left w:val="nil"/>
              <w:bottom w:val="single" w:sz="8" w:space="0" w:color="auto"/>
              <w:right w:val="single" w:sz="8" w:space="0" w:color="auto"/>
            </w:tcBorders>
            <w:vAlign w:val="center"/>
            <w:hideMark/>
          </w:tcPr>
          <w:p w14:paraId="4DE5A060" w14:textId="77777777" w:rsidR="00867A1C" w:rsidRPr="00867A1C" w:rsidRDefault="00867A1C" w:rsidP="00A02018">
            <w:pPr>
              <w:jc w:val="both"/>
              <w:rPr>
                <w:bCs/>
                <w:lang w:val="es-MX"/>
              </w:rPr>
            </w:pPr>
            <w:r w:rsidRPr="00867A1C">
              <w:rPr>
                <w:bCs/>
                <w:lang w:val="es-MX"/>
              </w:rPr>
              <w:t>95%</w:t>
            </w:r>
          </w:p>
        </w:tc>
        <w:tc>
          <w:tcPr>
            <w:tcW w:w="1474" w:type="dxa"/>
            <w:tcBorders>
              <w:top w:val="nil"/>
              <w:left w:val="nil"/>
              <w:bottom w:val="single" w:sz="8" w:space="0" w:color="auto"/>
              <w:right w:val="single" w:sz="8" w:space="0" w:color="auto"/>
            </w:tcBorders>
            <w:vAlign w:val="center"/>
            <w:hideMark/>
          </w:tcPr>
          <w:p w14:paraId="7D46603B" w14:textId="77777777" w:rsidR="00867A1C" w:rsidRPr="00867A1C" w:rsidRDefault="00867A1C" w:rsidP="00A02018">
            <w:pPr>
              <w:jc w:val="both"/>
              <w:rPr>
                <w:bCs/>
                <w:lang w:val="es-MX"/>
              </w:rPr>
            </w:pPr>
            <w:r w:rsidRPr="00867A1C">
              <w:rPr>
                <w:bCs/>
                <w:lang w:val="es-MX"/>
              </w:rPr>
              <w:t>100%</w:t>
            </w:r>
          </w:p>
        </w:tc>
        <w:tc>
          <w:tcPr>
            <w:tcW w:w="1843" w:type="dxa"/>
            <w:tcBorders>
              <w:top w:val="nil"/>
              <w:left w:val="nil"/>
              <w:bottom w:val="single" w:sz="8" w:space="0" w:color="auto"/>
              <w:right w:val="single" w:sz="8" w:space="0" w:color="auto"/>
            </w:tcBorders>
            <w:vAlign w:val="center"/>
            <w:hideMark/>
          </w:tcPr>
          <w:p w14:paraId="0FE6C414" w14:textId="77777777" w:rsidR="00867A1C" w:rsidRPr="00867A1C" w:rsidRDefault="00867A1C" w:rsidP="00A02018">
            <w:pPr>
              <w:jc w:val="both"/>
              <w:rPr>
                <w:bCs/>
                <w:lang w:val="es-MX"/>
              </w:rPr>
            </w:pPr>
            <w:r w:rsidRPr="00867A1C">
              <w:rPr>
                <w:bCs/>
                <w:lang w:val="es-MX"/>
              </w:rPr>
              <w:t>Por sprint</w:t>
            </w:r>
          </w:p>
        </w:tc>
        <w:tc>
          <w:tcPr>
            <w:tcW w:w="1424" w:type="dxa"/>
            <w:tcBorders>
              <w:top w:val="nil"/>
              <w:left w:val="nil"/>
              <w:bottom w:val="single" w:sz="8" w:space="0" w:color="auto"/>
              <w:right w:val="single" w:sz="8" w:space="0" w:color="auto"/>
            </w:tcBorders>
            <w:vAlign w:val="center"/>
            <w:hideMark/>
          </w:tcPr>
          <w:p w14:paraId="22FCE47F" w14:textId="77777777" w:rsidR="00867A1C" w:rsidRPr="00867A1C" w:rsidRDefault="00867A1C" w:rsidP="00A02018">
            <w:pPr>
              <w:jc w:val="both"/>
              <w:rPr>
                <w:bCs/>
                <w:lang w:val="es-MX"/>
              </w:rPr>
            </w:pPr>
            <w:r w:rsidRPr="00867A1C">
              <w:rPr>
                <w:bCs/>
                <w:lang w:val="es-PA"/>
              </w:rPr>
              <w:t xml:space="preserve">Refactorización del código y revisión de </w:t>
            </w:r>
            <w:proofErr w:type="spellStart"/>
            <w:r w:rsidRPr="00867A1C">
              <w:rPr>
                <w:bCs/>
                <w:lang w:val="es-PA"/>
              </w:rPr>
              <w:t>pull</w:t>
            </w:r>
            <w:proofErr w:type="spellEnd"/>
            <w:r w:rsidRPr="00867A1C">
              <w:rPr>
                <w:bCs/>
                <w:lang w:val="es-PA"/>
              </w:rPr>
              <w:t xml:space="preserve"> </w:t>
            </w:r>
            <w:proofErr w:type="spellStart"/>
            <w:r w:rsidRPr="00867A1C">
              <w:rPr>
                <w:bCs/>
                <w:lang w:val="es-PA"/>
              </w:rPr>
              <w:t>requests</w:t>
            </w:r>
            <w:proofErr w:type="spellEnd"/>
          </w:p>
        </w:tc>
      </w:tr>
      <w:tr w:rsidR="00867A1C" w:rsidRPr="007934AC" w14:paraId="3E34F2B8" w14:textId="77777777" w:rsidTr="00867A1C">
        <w:trPr>
          <w:trHeight w:val="912"/>
        </w:trPr>
        <w:tc>
          <w:tcPr>
            <w:tcW w:w="1594" w:type="dxa"/>
            <w:tcBorders>
              <w:top w:val="nil"/>
              <w:left w:val="single" w:sz="8" w:space="0" w:color="auto"/>
              <w:bottom w:val="single" w:sz="8" w:space="0" w:color="auto"/>
              <w:right w:val="single" w:sz="8" w:space="0" w:color="auto"/>
            </w:tcBorders>
            <w:vAlign w:val="center"/>
            <w:hideMark/>
          </w:tcPr>
          <w:p w14:paraId="76419555" w14:textId="77777777" w:rsidR="00867A1C" w:rsidRPr="00867A1C" w:rsidRDefault="00867A1C" w:rsidP="00A02018">
            <w:pPr>
              <w:jc w:val="both"/>
              <w:rPr>
                <w:bCs/>
                <w:lang w:val="es-MX"/>
              </w:rPr>
            </w:pPr>
            <w:r w:rsidRPr="00867A1C">
              <w:rPr>
                <w:bCs/>
                <w:lang w:val="es-MX"/>
              </w:rPr>
              <w:t>Pruebas</w:t>
            </w:r>
          </w:p>
        </w:tc>
        <w:tc>
          <w:tcPr>
            <w:tcW w:w="2125" w:type="dxa"/>
            <w:tcBorders>
              <w:top w:val="nil"/>
              <w:left w:val="nil"/>
              <w:bottom w:val="single" w:sz="8" w:space="0" w:color="auto"/>
              <w:right w:val="single" w:sz="8" w:space="0" w:color="auto"/>
            </w:tcBorders>
            <w:vAlign w:val="center"/>
            <w:hideMark/>
          </w:tcPr>
          <w:p w14:paraId="4D0AC73A" w14:textId="77777777" w:rsidR="00867A1C" w:rsidRPr="00867A1C" w:rsidRDefault="00867A1C" w:rsidP="00A02018">
            <w:pPr>
              <w:jc w:val="both"/>
              <w:rPr>
                <w:bCs/>
                <w:lang w:val="es-MX"/>
              </w:rPr>
            </w:pPr>
            <w:r w:rsidRPr="00867A1C">
              <w:rPr>
                <w:bCs/>
                <w:lang w:val="es-MX"/>
              </w:rPr>
              <w:t>Porcentaje de casos de prueba exitosos</w:t>
            </w:r>
          </w:p>
        </w:tc>
        <w:tc>
          <w:tcPr>
            <w:tcW w:w="1594" w:type="dxa"/>
            <w:tcBorders>
              <w:top w:val="nil"/>
              <w:left w:val="nil"/>
              <w:bottom w:val="single" w:sz="8" w:space="0" w:color="auto"/>
              <w:right w:val="single" w:sz="8" w:space="0" w:color="auto"/>
            </w:tcBorders>
            <w:vAlign w:val="center"/>
            <w:hideMark/>
          </w:tcPr>
          <w:p w14:paraId="3189E4E5" w14:textId="77777777" w:rsidR="00867A1C" w:rsidRPr="00867A1C" w:rsidRDefault="00867A1C" w:rsidP="00A02018">
            <w:pPr>
              <w:jc w:val="both"/>
              <w:rPr>
                <w:bCs/>
                <w:lang w:val="es-MX"/>
              </w:rPr>
            </w:pPr>
            <w:r w:rsidRPr="00867A1C">
              <w:rPr>
                <w:bCs/>
                <w:lang w:val="es-MX"/>
              </w:rPr>
              <w:t>88%</w:t>
            </w:r>
          </w:p>
        </w:tc>
        <w:tc>
          <w:tcPr>
            <w:tcW w:w="1474" w:type="dxa"/>
            <w:tcBorders>
              <w:top w:val="nil"/>
              <w:left w:val="nil"/>
              <w:bottom w:val="single" w:sz="8" w:space="0" w:color="auto"/>
              <w:right w:val="single" w:sz="8" w:space="0" w:color="auto"/>
            </w:tcBorders>
            <w:vAlign w:val="center"/>
            <w:hideMark/>
          </w:tcPr>
          <w:p w14:paraId="121F0374" w14:textId="77777777" w:rsidR="00867A1C" w:rsidRPr="00867A1C" w:rsidRDefault="00867A1C" w:rsidP="00A02018">
            <w:pPr>
              <w:jc w:val="both"/>
              <w:rPr>
                <w:bCs/>
                <w:lang w:val="es-MX"/>
              </w:rPr>
            </w:pPr>
            <w:r w:rsidRPr="00867A1C">
              <w:rPr>
                <w:bCs/>
                <w:lang w:val="es-MX"/>
              </w:rPr>
              <w:t>100%</w:t>
            </w:r>
          </w:p>
        </w:tc>
        <w:tc>
          <w:tcPr>
            <w:tcW w:w="1843" w:type="dxa"/>
            <w:tcBorders>
              <w:top w:val="nil"/>
              <w:left w:val="nil"/>
              <w:bottom w:val="single" w:sz="8" w:space="0" w:color="auto"/>
              <w:right w:val="single" w:sz="8" w:space="0" w:color="auto"/>
            </w:tcBorders>
            <w:vAlign w:val="center"/>
            <w:hideMark/>
          </w:tcPr>
          <w:p w14:paraId="4AD43FF3" w14:textId="77777777" w:rsidR="00867A1C" w:rsidRPr="00867A1C" w:rsidRDefault="00867A1C" w:rsidP="00A02018">
            <w:pPr>
              <w:jc w:val="both"/>
              <w:rPr>
                <w:bCs/>
                <w:lang w:val="es-MX"/>
              </w:rPr>
            </w:pPr>
            <w:r w:rsidRPr="00867A1C">
              <w:rPr>
                <w:bCs/>
                <w:lang w:val="es-MX"/>
              </w:rPr>
              <w:t>Al finalizar la fase de pruebas</w:t>
            </w:r>
          </w:p>
        </w:tc>
        <w:tc>
          <w:tcPr>
            <w:tcW w:w="1424" w:type="dxa"/>
            <w:tcBorders>
              <w:top w:val="nil"/>
              <w:left w:val="nil"/>
              <w:bottom w:val="single" w:sz="8" w:space="0" w:color="auto"/>
              <w:right w:val="single" w:sz="8" w:space="0" w:color="auto"/>
            </w:tcBorders>
            <w:vAlign w:val="center"/>
            <w:hideMark/>
          </w:tcPr>
          <w:p w14:paraId="4BA619B4" w14:textId="77777777" w:rsidR="00867A1C" w:rsidRPr="00867A1C" w:rsidRDefault="00867A1C" w:rsidP="00A02018">
            <w:pPr>
              <w:jc w:val="both"/>
              <w:rPr>
                <w:bCs/>
                <w:lang w:val="es-MX"/>
              </w:rPr>
            </w:pPr>
            <w:r w:rsidRPr="00867A1C">
              <w:rPr>
                <w:bCs/>
                <w:lang w:val="es-PA"/>
              </w:rPr>
              <w:t>Añadir pruebas unitarias adicionales / corrección de errores</w:t>
            </w:r>
          </w:p>
        </w:tc>
      </w:tr>
      <w:tr w:rsidR="00867A1C" w:rsidRPr="007934AC" w14:paraId="6509C038" w14:textId="77777777" w:rsidTr="00867A1C">
        <w:trPr>
          <w:trHeight w:val="912"/>
        </w:trPr>
        <w:tc>
          <w:tcPr>
            <w:tcW w:w="1594" w:type="dxa"/>
            <w:tcBorders>
              <w:top w:val="nil"/>
              <w:left w:val="single" w:sz="8" w:space="0" w:color="auto"/>
              <w:bottom w:val="single" w:sz="8" w:space="0" w:color="auto"/>
              <w:right w:val="single" w:sz="8" w:space="0" w:color="auto"/>
            </w:tcBorders>
            <w:vAlign w:val="center"/>
            <w:hideMark/>
          </w:tcPr>
          <w:p w14:paraId="10505F01" w14:textId="77777777" w:rsidR="00867A1C" w:rsidRPr="00867A1C" w:rsidRDefault="00867A1C" w:rsidP="00A02018">
            <w:pPr>
              <w:jc w:val="both"/>
              <w:rPr>
                <w:bCs/>
                <w:lang w:val="es-MX"/>
              </w:rPr>
            </w:pPr>
            <w:r w:rsidRPr="00867A1C">
              <w:rPr>
                <w:bCs/>
                <w:lang w:val="es-MX"/>
              </w:rPr>
              <w:t>Despliegue</w:t>
            </w:r>
          </w:p>
        </w:tc>
        <w:tc>
          <w:tcPr>
            <w:tcW w:w="2125" w:type="dxa"/>
            <w:tcBorders>
              <w:top w:val="nil"/>
              <w:left w:val="nil"/>
              <w:bottom w:val="single" w:sz="8" w:space="0" w:color="auto"/>
              <w:right w:val="single" w:sz="8" w:space="0" w:color="auto"/>
            </w:tcBorders>
            <w:vAlign w:val="center"/>
            <w:hideMark/>
          </w:tcPr>
          <w:p w14:paraId="76595AE3" w14:textId="77777777" w:rsidR="00867A1C" w:rsidRPr="00867A1C" w:rsidRDefault="00867A1C" w:rsidP="00A02018">
            <w:pPr>
              <w:jc w:val="both"/>
              <w:rPr>
                <w:bCs/>
                <w:lang w:val="es-MX"/>
              </w:rPr>
            </w:pPr>
            <w:r w:rsidRPr="00867A1C">
              <w:rPr>
                <w:bCs/>
                <w:lang w:val="es-MX"/>
              </w:rPr>
              <w:t>Número de defectos identificados antes del despliegue</w:t>
            </w:r>
          </w:p>
        </w:tc>
        <w:tc>
          <w:tcPr>
            <w:tcW w:w="1594" w:type="dxa"/>
            <w:tcBorders>
              <w:top w:val="nil"/>
              <w:left w:val="nil"/>
              <w:bottom w:val="single" w:sz="8" w:space="0" w:color="auto"/>
              <w:right w:val="single" w:sz="8" w:space="0" w:color="auto"/>
            </w:tcBorders>
            <w:vAlign w:val="center"/>
            <w:hideMark/>
          </w:tcPr>
          <w:p w14:paraId="5D00B923" w14:textId="77777777" w:rsidR="00867A1C" w:rsidRPr="00867A1C" w:rsidRDefault="00867A1C" w:rsidP="00A02018">
            <w:pPr>
              <w:jc w:val="both"/>
              <w:rPr>
                <w:bCs/>
                <w:lang w:val="es-MX"/>
              </w:rPr>
            </w:pPr>
            <w:r w:rsidRPr="00867A1C">
              <w:rPr>
                <w:bCs/>
                <w:lang w:val="es-MX"/>
              </w:rPr>
              <w:t>5</w:t>
            </w:r>
          </w:p>
        </w:tc>
        <w:tc>
          <w:tcPr>
            <w:tcW w:w="1474" w:type="dxa"/>
            <w:tcBorders>
              <w:top w:val="nil"/>
              <w:left w:val="nil"/>
              <w:bottom w:val="single" w:sz="8" w:space="0" w:color="auto"/>
              <w:right w:val="single" w:sz="8" w:space="0" w:color="auto"/>
            </w:tcBorders>
            <w:vAlign w:val="center"/>
            <w:hideMark/>
          </w:tcPr>
          <w:p w14:paraId="7FCB6B86" w14:textId="77777777" w:rsidR="00867A1C" w:rsidRPr="00867A1C" w:rsidRDefault="00867A1C" w:rsidP="00A02018">
            <w:pPr>
              <w:jc w:val="both"/>
              <w:rPr>
                <w:bCs/>
                <w:lang w:val="es-MX"/>
              </w:rPr>
            </w:pPr>
            <w:r w:rsidRPr="00867A1C">
              <w:rPr>
                <w:bCs/>
                <w:lang w:val="es-MX"/>
              </w:rPr>
              <w:t>9</w:t>
            </w:r>
          </w:p>
        </w:tc>
        <w:tc>
          <w:tcPr>
            <w:tcW w:w="1843" w:type="dxa"/>
            <w:tcBorders>
              <w:top w:val="nil"/>
              <w:left w:val="nil"/>
              <w:bottom w:val="single" w:sz="8" w:space="0" w:color="auto"/>
              <w:right w:val="single" w:sz="8" w:space="0" w:color="auto"/>
            </w:tcBorders>
            <w:vAlign w:val="center"/>
            <w:hideMark/>
          </w:tcPr>
          <w:p w14:paraId="39E8DE87" w14:textId="77777777" w:rsidR="00867A1C" w:rsidRPr="00867A1C" w:rsidRDefault="00867A1C" w:rsidP="00A02018">
            <w:pPr>
              <w:jc w:val="both"/>
              <w:rPr>
                <w:bCs/>
                <w:lang w:val="es-MX"/>
              </w:rPr>
            </w:pPr>
            <w:r w:rsidRPr="00867A1C">
              <w:rPr>
                <w:bCs/>
                <w:lang w:val="es-MX"/>
              </w:rPr>
              <w:t>Antes del lanzamiento del producto software.</w:t>
            </w:r>
          </w:p>
        </w:tc>
        <w:tc>
          <w:tcPr>
            <w:tcW w:w="1424" w:type="dxa"/>
            <w:tcBorders>
              <w:top w:val="nil"/>
              <w:left w:val="nil"/>
              <w:bottom w:val="single" w:sz="8" w:space="0" w:color="auto"/>
              <w:right w:val="single" w:sz="8" w:space="0" w:color="auto"/>
            </w:tcBorders>
            <w:vAlign w:val="center"/>
            <w:hideMark/>
          </w:tcPr>
          <w:p w14:paraId="35ADBBC8" w14:textId="77777777" w:rsidR="00867A1C" w:rsidRPr="00867A1C" w:rsidRDefault="00867A1C" w:rsidP="00A02018">
            <w:pPr>
              <w:jc w:val="both"/>
              <w:rPr>
                <w:bCs/>
                <w:lang w:val="es-MX"/>
              </w:rPr>
            </w:pPr>
            <w:r w:rsidRPr="00867A1C">
              <w:rPr>
                <w:bCs/>
                <w:lang w:val="es-PA"/>
              </w:rPr>
              <w:t xml:space="preserve">Revisión de </w:t>
            </w:r>
            <w:proofErr w:type="spellStart"/>
            <w:r w:rsidRPr="00867A1C">
              <w:rPr>
                <w:bCs/>
                <w:lang w:val="es-PA"/>
              </w:rPr>
              <w:t>checklist</w:t>
            </w:r>
            <w:proofErr w:type="spellEnd"/>
            <w:r w:rsidRPr="00867A1C">
              <w:rPr>
                <w:bCs/>
                <w:lang w:val="es-PA"/>
              </w:rPr>
              <w:t xml:space="preserve"> de QA / pruebas de regresión</w:t>
            </w:r>
          </w:p>
        </w:tc>
      </w:tr>
    </w:tbl>
    <w:p w14:paraId="42201902" w14:textId="77777777" w:rsidR="00867A1C" w:rsidRPr="00867A1C" w:rsidRDefault="00867A1C" w:rsidP="00867A1C">
      <w:pPr>
        <w:rPr>
          <w:b/>
          <w:sz w:val="32"/>
          <w:szCs w:val="32"/>
          <w:lang w:val="es-PA"/>
        </w:rPr>
      </w:pPr>
    </w:p>
    <w:p w14:paraId="149E883E" w14:textId="77777777" w:rsidR="00867A1C" w:rsidRPr="00867A1C" w:rsidRDefault="00867A1C" w:rsidP="00867A1C">
      <w:pPr>
        <w:rPr>
          <w:b/>
          <w:sz w:val="32"/>
          <w:szCs w:val="32"/>
          <w:lang w:val="es-PA"/>
        </w:rPr>
      </w:pPr>
    </w:p>
    <w:p w14:paraId="6B8D1DEA" w14:textId="2C2845D9" w:rsidR="00867A1C" w:rsidRPr="00867A1C" w:rsidRDefault="00867A1C" w:rsidP="00867A1C">
      <w:pPr>
        <w:rPr>
          <w:b/>
          <w:lang w:val="es-PA"/>
        </w:rPr>
      </w:pPr>
      <w:r w:rsidRPr="00867A1C">
        <w:rPr>
          <w:b/>
          <w:lang w:val="es-PA"/>
        </w:rPr>
        <w:t>Tabla 9-2. Métricas Globales de SQA</w:t>
      </w:r>
    </w:p>
    <w:tbl>
      <w:tblPr>
        <w:tblW w:w="9500" w:type="dxa"/>
        <w:jc w:val="center"/>
        <w:tblCellMar>
          <w:left w:w="70" w:type="dxa"/>
          <w:right w:w="70" w:type="dxa"/>
        </w:tblCellMar>
        <w:tblLook w:val="04A0" w:firstRow="1" w:lastRow="0" w:firstColumn="1" w:lastColumn="0" w:noHBand="0" w:noVBand="1"/>
      </w:tblPr>
      <w:tblGrid>
        <w:gridCol w:w="2420"/>
        <w:gridCol w:w="2840"/>
        <w:gridCol w:w="2120"/>
        <w:gridCol w:w="2120"/>
      </w:tblGrid>
      <w:tr w:rsidR="00867A1C" w:rsidRPr="00867A1C" w14:paraId="451286F7" w14:textId="77777777" w:rsidTr="00A02018">
        <w:trPr>
          <w:trHeight w:val="948"/>
          <w:jc w:val="center"/>
        </w:trPr>
        <w:tc>
          <w:tcPr>
            <w:tcW w:w="2420" w:type="dxa"/>
            <w:tcBorders>
              <w:top w:val="single" w:sz="8" w:space="0" w:color="auto"/>
              <w:left w:val="single" w:sz="8" w:space="0" w:color="auto"/>
              <w:bottom w:val="single" w:sz="8" w:space="0" w:color="auto"/>
              <w:right w:val="single" w:sz="8" w:space="0" w:color="auto"/>
            </w:tcBorders>
            <w:shd w:val="clear" w:color="auto" w:fill="DDDECE"/>
            <w:vAlign w:val="center"/>
            <w:hideMark/>
          </w:tcPr>
          <w:p w14:paraId="1FC19857" w14:textId="77777777" w:rsidR="00867A1C" w:rsidRPr="00867A1C" w:rsidRDefault="00867A1C" w:rsidP="00867A1C">
            <w:pPr>
              <w:rPr>
                <w:b/>
                <w:bCs/>
                <w:lang w:val="es-PA"/>
              </w:rPr>
            </w:pPr>
            <w:proofErr w:type="spellStart"/>
            <w:r w:rsidRPr="00867A1C">
              <w:rPr>
                <w:b/>
                <w:bCs/>
              </w:rPr>
              <w:lastRenderedPageBreak/>
              <w:t>Métrica</w:t>
            </w:r>
            <w:proofErr w:type="spellEnd"/>
            <w:r w:rsidRPr="00867A1C">
              <w:rPr>
                <w:b/>
                <w:bCs/>
              </w:rPr>
              <w:t xml:space="preserve"> Global de SQA</w:t>
            </w:r>
          </w:p>
        </w:tc>
        <w:tc>
          <w:tcPr>
            <w:tcW w:w="2840" w:type="dxa"/>
            <w:tcBorders>
              <w:top w:val="single" w:sz="8" w:space="0" w:color="auto"/>
              <w:left w:val="nil"/>
              <w:bottom w:val="single" w:sz="8" w:space="0" w:color="auto"/>
              <w:right w:val="single" w:sz="8" w:space="0" w:color="auto"/>
            </w:tcBorders>
            <w:shd w:val="clear" w:color="auto" w:fill="DDDECE"/>
            <w:vAlign w:val="center"/>
            <w:hideMark/>
          </w:tcPr>
          <w:p w14:paraId="60FDFEAC" w14:textId="77777777" w:rsidR="00867A1C" w:rsidRPr="00867A1C" w:rsidRDefault="00867A1C" w:rsidP="00867A1C">
            <w:pPr>
              <w:rPr>
                <w:b/>
                <w:bCs/>
                <w:lang w:val="es-PA"/>
              </w:rPr>
            </w:pPr>
            <w:proofErr w:type="spellStart"/>
            <w:r w:rsidRPr="00867A1C">
              <w:rPr>
                <w:b/>
                <w:bCs/>
              </w:rPr>
              <w:t>Límite</w:t>
            </w:r>
            <w:proofErr w:type="spellEnd"/>
            <w:r w:rsidRPr="00867A1C">
              <w:rPr>
                <w:b/>
                <w:bCs/>
              </w:rPr>
              <w:t xml:space="preserve"> de </w:t>
            </w:r>
            <w:proofErr w:type="spellStart"/>
            <w:r w:rsidRPr="00867A1C">
              <w:rPr>
                <w:b/>
                <w:bCs/>
              </w:rPr>
              <w:t>Tolerancia</w:t>
            </w:r>
            <w:proofErr w:type="spellEnd"/>
            <w:r w:rsidRPr="00867A1C">
              <w:rPr>
                <w:b/>
                <w:bCs/>
              </w:rPr>
              <w:t xml:space="preserve"> Inferior</w:t>
            </w:r>
          </w:p>
        </w:tc>
        <w:tc>
          <w:tcPr>
            <w:tcW w:w="2120" w:type="dxa"/>
            <w:tcBorders>
              <w:top w:val="single" w:sz="8" w:space="0" w:color="auto"/>
              <w:left w:val="nil"/>
              <w:bottom w:val="single" w:sz="8" w:space="0" w:color="auto"/>
              <w:right w:val="single" w:sz="8" w:space="0" w:color="auto"/>
            </w:tcBorders>
            <w:shd w:val="clear" w:color="auto" w:fill="DDDECE"/>
            <w:vAlign w:val="center"/>
            <w:hideMark/>
          </w:tcPr>
          <w:p w14:paraId="0B1FE7C0" w14:textId="77777777" w:rsidR="00867A1C" w:rsidRPr="00867A1C" w:rsidRDefault="00867A1C" w:rsidP="00867A1C">
            <w:pPr>
              <w:rPr>
                <w:b/>
                <w:bCs/>
                <w:lang w:val="es-PA"/>
              </w:rPr>
            </w:pPr>
            <w:proofErr w:type="spellStart"/>
            <w:r w:rsidRPr="00867A1C">
              <w:rPr>
                <w:b/>
                <w:bCs/>
              </w:rPr>
              <w:t>Límite</w:t>
            </w:r>
            <w:proofErr w:type="spellEnd"/>
            <w:r w:rsidRPr="00867A1C">
              <w:rPr>
                <w:b/>
                <w:bCs/>
              </w:rPr>
              <w:t xml:space="preserve"> de </w:t>
            </w:r>
            <w:proofErr w:type="spellStart"/>
            <w:r w:rsidRPr="00867A1C">
              <w:rPr>
                <w:b/>
                <w:bCs/>
              </w:rPr>
              <w:t>Tolerancia</w:t>
            </w:r>
            <w:proofErr w:type="spellEnd"/>
            <w:r w:rsidRPr="00867A1C">
              <w:rPr>
                <w:b/>
                <w:bCs/>
              </w:rPr>
              <w:t xml:space="preserve"> Superior</w:t>
            </w:r>
          </w:p>
        </w:tc>
        <w:tc>
          <w:tcPr>
            <w:tcW w:w="2120" w:type="dxa"/>
            <w:tcBorders>
              <w:top w:val="single" w:sz="8" w:space="0" w:color="auto"/>
              <w:left w:val="nil"/>
              <w:bottom w:val="single" w:sz="8" w:space="0" w:color="auto"/>
              <w:right w:val="single" w:sz="8" w:space="0" w:color="auto"/>
            </w:tcBorders>
            <w:shd w:val="clear" w:color="auto" w:fill="DDDECE"/>
            <w:vAlign w:val="center"/>
            <w:hideMark/>
          </w:tcPr>
          <w:p w14:paraId="620A6D5E" w14:textId="77777777" w:rsidR="00867A1C" w:rsidRPr="00867A1C" w:rsidRDefault="00867A1C" w:rsidP="00867A1C">
            <w:pPr>
              <w:rPr>
                <w:b/>
                <w:lang w:val="en-US"/>
              </w:rPr>
            </w:pPr>
            <w:proofErr w:type="spellStart"/>
            <w:r w:rsidRPr="00867A1C">
              <w:rPr>
                <w:b/>
                <w:lang w:val="en-US"/>
              </w:rPr>
              <w:t>Acción</w:t>
            </w:r>
            <w:proofErr w:type="spellEnd"/>
            <w:r w:rsidRPr="00867A1C">
              <w:rPr>
                <w:b/>
                <w:lang w:val="en-US"/>
              </w:rPr>
              <w:t xml:space="preserve"> </w:t>
            </w:r>
            <w:proofErr w:type="spellStart"/>
            <w:r w:rsidRPr="00867A1C">
              <w:rPr>
                <w:b/>
                <w:lang w:val="en-US"/>
              </w:rPr>
              <w:t>Correctiva</w:t>
            </w:r>
            <w:proofErr w:type="spellEnd"/>
          </w:p>
        </w:tc>
      </w:tr>
      <w:tr w:rsidR="00867A1C" w:rsidRPr="007934AC" w14:paraId="7ED85888" w14:textId="77777777" w:rsidTr="00A02018">
        <w:trPr>
          <w:trHeight w:val="912"/>
          <w:jc w:val="center"/>
        </w:trPr>
        <w:tc>
          <w:tcPr>
            <w:tcW w:w="2420" w:type="dxa"/>
            <w:tcBorders>
              <w:top w:val="nil"/>
              <w:left w:val="single" w:sz="8" w:space="0" w:color="auto"/>
              <w:bottom w:val="single" w:sz="8" w:space="0" w:color="auto"/>
              <w:right w:val="single" w:sz="8" w:space="0" w:color="auto"/>
            </w:tcBorders>
            <w:vAlign w:val="center"/>
            <w:hideMark/>
          </w:tcPr>
          <w:p w14:paraId="72D08712" w14:textId="77777777" w:rsidR="00867A1C" w:rsidRPr="00867A1C" w:rsidRDefault="00867A1C" w:rsidP="00A02018">
            <w:pPr>
              <w:jc w:val="both"/>
              <w:rPr>
                <w:bCs/>
                <w:lang w:val="es-PA"/>
              </w:rPr>
            </w:pPr>
            <w:r w:rsidRPr="00867A1C">
              <w:rPr>
                <w:bCs/>
                <w:lang w:val="es-PA"/>
              </w:rPr>
              <w:t>Eficiencia en la Detección de Defectos</w:t>
            </w:r>
          </w:p>
        </w:tc>
        <w:tc>
          <w:tcPr>
            <w:tcW w:w="2840" w:type="dxa"/>
            <w:tcBorders>
              <w:top w:val="nil"/>
              <w:left w:val="nil"/>
              <w:bottom w:val="single" w:sz="8" w:space="0" w:color="auto"/>
              <w:right w:val="single" w:sz="8" w:space="0" w:color="auto"/>
            </w:tcBorders>
            <w:vAlign w:val="center"/>
            <w:hideMark/>
          </w:tcPr>
          <w:p w14:paraId="44DAB978" w14:textId="77777777" w:rsidR="00867A1C" w:rsidRPr="00867A1C" w:rsidRDefault="00867A1C" w:rsidP="00A02018">
            <w:pPr>
              <w:jc w:val="both"/>
              <w:rPr>
                <w:bCs/>
                <w:lang w:val="es-PA"/>
              </w:rPr>
            </w:pPr>
            <w:r w:rsidRPr="00867A1C">
              <w:rPr>
                <w:bCs/>
              </w:rPr>
              <w:t>93%</w:t>
            </w:r>
          </w:p>
        </w:tc>
        <w:tc>
          <w:tcPr>
            <w:tcW w:w="2120" w:type="dxa"/>
            <w:tcBorders>
              <w:top w:val="nil"/>
              <w:left w:val="nil"/>
              <w:bottom w:val="single" w:sz="8" w:space="0" w:color="auto"/>
              <w:right w:val="single" w:sz="8" w:space="0" w:color="auto"/>
            </w:tcBorders>
            <w:vAlign w:val="center"/>
            <w:hideMark/>
          </w:tcPr>
          <w:p w14:paraId="160A1B38" w14:textId="77777777" w:rsidR="00867A1C" w:rsidRPr="00867A1C" w:rsidRDefault="00867A1C" w:rsidP="00A02018">
            <w:pPr>
              <w:jc w:val="both"/>
              <w:rPr>
                <w:bCs/>
                <w:lang w:val="es-PA"/>
              </w:rPr>
            </w:pPr>
            <w:r w:rsidRPr="00867A1C">
              <w:rPr>
                <w:bCs/>
              </w:rPr>
              <w:t>100%</w:t>
            </w:r>
          </w:p>
        </w:tc>
        <w:tc>
          <w:tcPr>
            <w:tcW w:w="2120" w:type="dxa"/>
            <w:tcBorders>
              <w:top w:val="nil"/>
              <w:left w:val="nil"/>
              <w:bottom w:val="single" w:sz="8" w:space="0" w:color="auto"/>
              <w:right w:val="single" w:sz="8" w:space="0" w:color="auto"/>
            </w:tcBorders>
            <w:vAlign w:val="center"/>
            <w:hideMark/>
          </w:tcPr>
          <w:p w14:paraId="1CC2F908" w14:textId="77777777" w:rsidR="00867A1C" w:rsidRPr="00867A1C" w:rsidRDefault="00867A1C" w:rsidP="00A02018">
            <w:pPr>
              <w:jc w:val="both"/>
              <w:rPr>
                <w:bCs/>
                <w:lang w:val="es-PA"/>
              </w:rPr>
            </w:pPr>
            <w:r w:rsidRPr="00867A1C">
              <w:rPr>
                <w:bCs/>
                <w:lang w:val="es-PA"/>
              </w:rPr>
              <w:t>Evaluar cobertura de pruebas y ajustar test plan</w:t>
            </w:r>
          </w:p>
        </w:tc>
      </w:tr>
      <w:tr w:rsidR="00867A1C" w:rsidRPr="007934AC" w14:paraId="6E329849" w14:textId="77777777" w:rsidTr="00A02018">
        <w:trPr>
          <w:trHeight w:val="912"/>
          <w:jc w:val="center"/>
        </w:trPr>
        <w:tc>
          <w:tcPr>
            <w:tcW w:w="2420" w:type="dxa"/>
            <w:tcBorders>
              <w:top w:val="nil"/>
              <w:left w:val="single" w:sz="8" w:space="0" w:color="auto"/>
              <w:bottom w:val="single" w:sz="8" w:space="0" w:color="auto"/>
              <w:right w:val="single" w:sz="8" w:space="0" w:color="auto"/>
            </w:tcBorders>
            <w:vAlign w:val="center"/>
            <w:hideMark/>
          </w:tcPr>
          <w:p w14:paraId="4CC95530" w14:textId="77777777" w:rsidR="00867A1C" w:rsidRPr="00867A1C" w:rsidRDefault="00867A1C" w:rsidP="00A02018">
            <w:pPr>
              <w:jc w:val="both"/>
              <w:rPr>
                <w:bCs/>
                <w:lang w:val="es-PA"/>
              </w:rPr>
            </w:pPr>
            <w:r w:rsidRPr="00867A1C">
              <w:rPr>
                <w:bCs/>
                <w:lang w:val="es-PA"/>
              </w:rPr>
              <w:t>Eficiencia en la Eliminación de Defectos</w:t>
            </w:r>
          </w:p>
        </w:tc>
        <w:tc>
          <w:tcPr>
            <w:tcW w:w="2840" w:type="dxa"/>
            <w:tcBorders>
              <w:top w:val="nil"/>
              <w:left w:val="nil"/>
              <w:bottom w:val="single" w:sz="8" w:space="0" w:color="auto"/>
              <w:right w:val="single" w:sz="8" w:space="0" w:color="auto"/>
            </w:tcBorders>
            <w:vAlign w:val="center"/>
            <w:hideMark/>
          </w:tcPr>
          <w:p w14:paraId="62D5EEF9" w14:textId="77777777" w:rsidR="00867A1C" w:rsidRPr="00867A1C" w:rsidRDefault="00867A1C" w:rsidP="00A02018">
            <w:pPr>
              <w:jc w:val="both"/>
              <w:rPr>
                <w:bCs/>
                <w:lang w:val="es-PA"/>
              </w:rPr>
            </w:pPr>
            <w:r w:rsidRPr="00867A1C">
              <w:rPr>
                <w:bCs/>
              </w:rPr>
              <w:t>95%</w:t>
            </w:r>
          </w:p>
        </w:tc>
        <w:tc>
          <w:tcPr>
            <w:tcW w:w="2120" w:type="dxa"/>
            <w:tcBorders>
              <w:top w:val="nil"/>
              <w:left w:val="nil"/>
              <w:bottom w:val="single" w:sz="8" w:space="0" w:color="auto"/>
              <w:right w:val="single" w:sz="8" w:space="0" w:color="auto"/>
            </w:tcBorders>
            <w:vAlign w:val="center"/>
            <w:hideMark/>
          </w:tcPr>
          <w:p w14:paraId="443DACCF" w14:textId="77777777" w:rsidR="00867A1C" w:rsidRPr="00867A1C" w:rsidRDefault="00867A1C" w:rsidP="00A02018">
            <w:pPr>
              <w:jc w:val="both"/>
              <w:rPr>
                <w:bCs/>
                <w:lang w:val="es-PA"/>
              </w:rPr>
            </w:pPr>
            <w:r w:rsidRPr="00867A1C">
              <w:rPr>
                <w:bCs/>
              </w:rPr>
              <w:t>100%</w:t>
            </w:r>
          </w:p>
        </w:tc>
        <w:tc>
          <w:tcPr>
            <w:tcW w:w="2120" w:type="dxa"/>
            <w:tcBorders>
              <w:top w:val="nil"/>
              <w:left w:val="nil"/>
              <w:bottom w:val="single" w:sz="8" w:space="0" w:color="auto"/>
              <w:right w:val="single" w:sz="8" w:space="0" w:color="auto"/>
            </w:tcBorders>
            <w:vAlign w:val="center"/>
            <w:hideMark/>
          </w:tcPr>
          <w:p w14:paraId="0D1B5FB0" w14:textId="77777777" w:rsidR="00867A1C" w:rsidRPr="00867A1C" w:rsidRDefault="00867A1C" w:rsidP="00A02018">
            <w:pPr>
              <w:jc w:val="both"/>
              <w:rPr>
                <w:bCs/>
                <w:lang w:val="es-PA"/>
              </w:rPr>
            </w:pPr>
            <w:r w:rsidRPr="00867A1C">
              <w:rPr>
                <w:bCs/>
                <w:lang w:val="es-PA"/>
              </w:rPr>
              <w:t xml:space="preserve">Revisión de procesos de corrección y </w:t>
            </w:r>
            <w:proofErr w:type="spellStart"/>
            <w:r w:rsidRPr="00867A1C">
              <w:rPr>
                <w:bCs/>
                <w:lang w:val="es-PA"/>
              </w:rPr>
              <w:t>retesting</w:t>
            </w:r>
            <w:proofErr w:type="spellEnd"/>
          </w:p>
        </w:tc>
      </w:tr>
      <w:tr w:rsidR="00867A1C" w:rsidRPr="007934AC" w14:paraId="43FBE600" w14:textId="77777777" w:rsidTr="00A02018">
        <w:trPr>
          <w:trHeight w:val="612"/>
          <w:jc w:val="center"/>
        </w:trPr>
        <w:tc>
          <w:tcPr>
            <w:tcW w:w="2420" w:type="dxa"/>
            <w:tcBorders>
              <w:top w:val="nil"/>
              <w:left w:val="single" w:sz="8" w:space="0" w:color="auto"/>
              <w:bottom w:val="single" w:sz="8" w:space="0" w:color="auto"/>
              <w:right w:val="single" w:sz="8" w:space="0" w:color="auto"/>
            </w:tcBorders>
            <w:vAlign w:val="center"/>
            <w:hideMark/>
          </w:tcPr>
          <w:p w14:paraId="26090EF3" w14:textId="77777777" w:rsidR="00867A1C" w:rsidRPr="00867A1C" w:rsidRDefault="00867A1C" w:rsidP="00A02018">
            <w:pPr>
              <w:jc w:val="both"/>
              <w:rPr>
                <w:bCs/>
                <w:lang w:val="es-PA"/>
              </w:rPr>
            </w:pPr>
            <w:r w:rsidRPr="00867A1C">
              <w:rPr>
                <w:bCs/>
              </w:rPr>
              <w:t xml:space="preserve">Tiempo </w:t>
            </w:r>
            <w:proofErr w:type="spellStart"/>
            <w:r w:rsidRPr="00867A1C">
              <w:rPr>
                <w:bCs/>
              </w:rPr>
              <w:t>Promedio</w:t>
            </w:r>
            <w:proofErr w:type="spellEnd"/>
            <w:r w:rsidRPr="00867A1C">
              <w:rPr>
                <w:bCs/>
              </w:rPr>
              <w:t xml:space="preserve"> de </w:t>
            </w:r>
            <w:proofErr w:type="spellStart"/>
            <w:r w:rsidRPr="00867A1C">
              <w:rPr>
                <w:bCs/>
              </w:rPr>
              <w:t>Reparación</w:t>
            </w:r>
            <w:proofErr w:type="spellEnd"/>
          </w:p>
        </w:tc>
        <w:tc>
          <w:tcPr>
            <w:tcW w:w="2840" w:type="dxa"/>
            <w:tcBorders>
              <w:top w:val="nil"/>
              <w:left w:val="nil"/>
              <w:bottom w:val="single" w:sz="8" w:space="0" w:color="auto"/>
              <w:right w:val="single" w:sz="8" w:space="0" w:color="auto"/>
            </w:tcBorders>
            <w:vAlign w:val="center"/>
            <w:hideMark/>
          </w:tcPr>
          <w:p w14:paraId="448F3F71" w14:textId="77777777" w:rsidR="00867A1C" w:rsidRPr="00867A1C" w:rsidRDefault="00867A1C" w:rsidP="00A02018">
            <w:pPr>
              <w:jc w:val="both"/>
              <w:rPr>
                <w:bCs/>
                <w:lang w:val="es-PA"/>
              </w:rPr>
            </w:pPr>
            <w:r w:rsidRPr="00867A1C">
              <w:rPr>
                <w:bCs/>
              </w:rPr>
              <w:t>2 horas</w:t>
            </w:r>
          </w:p>
        </w:tc>
        <w:tc>
          <w:tcPr>
            <w:tcW w:w="2120" w:type="dxa"/>
            <w:tcBorders>
              <w:top w:val="nil"/>
              <w:left w:val="nil"/>
              <w:bottom w:val="single" w:sz="8" w:space="0" w:color="auto"/>
              <w:right w:val="single" w:sz="8" w:space="0" w:color="auto"/>
            </w:tcBorders>
            <w:vAlign w:val="center"/>
            <w:hideMark/>
          </w:tcPr>
          <w:p w14:paraId="4681B09C" w14:textId="77777777" w:rsidR="00867A1C" w:rsidRPr="00867A1C" w:rsidRDefault="00867A1C" w:rsidP="00A02018">
            <w:pPr>
              <w:jc w:val="both"/>
              <w:rPr>
                <w:bCs/>
                <w:lang w:val="es-PA"/>
              </w:rPr>
            </w:pPr>
            <w:r w:rsidRPr="00867A1C">
              <w:rPr>
                <w:bCs/>
              </w:rPr>
              <w:t xml:space="preserve">8 horas </w:t>
            </w:r>
          </w:p>
        </w:tc>
        <w:tc>
          <w:tcPr>
            <w:tcW w:w="2120" w:type="dxa"/>
            <w:tcBorders>
              <w:top w:val="nil"/>
              <w:left w:val="nil"/>
              <w:bottom w:val="single" w:sz="8" w:space="0" w:color="auto"/>
              <w:right w:val="single" w:sz="8" w:space="0" w:color="auto"/>
            </w:tcBorders>
            <w:vAlign w:val="center"/>
            <w:hideMark/>
          </w:tcPr>
          <w:p w14:paraId="78613359" w14:textId="77777777" w:rsidR="00867A1C" w:rsidRPr="00867A1C" w:rsidRDefault="00867A1C" w:rsidP="00A02018">
            <w:pPr>
              <w:jc w:val="both"/>
              <w:rPr>
                <w:bCs/>
                <w:lang w:val="es-PA"/>
              </w:rPr>
            </w:pPr>
            <w:r w:rsidRPr="00867A1C">
              <w:rPr>
                <w:bCs/>
                <w:lang w:val="es-PA"/>
              </w:rPr>
              <w:t>Establecer mecanismos de respuesta rápida (</w:t>
            </w:r>
            <w:proofErr w:type="spellStart"/>
            <w:r w:rsidRPr="00867A1C">
              <w:rPr>
                <w:bCs/>
                <w:lang w:val="es-PA"/>
              </w:rPr>
              <w:t>hotfix</w:t>
            </w:r>
            <w:proofErr w:type="spellEnd"/>
            <w:r w:rsidRPr="00867A1C">
              <w:rPr>
                <w:bCs/>
                <w:lang w:val="es-PA"/>
              </w:rPr>
              <w:t>)</w:t>
            </w:r>
          </w:p>
        </w:tc>
      </w:tr>
    </w:tbl>
    <w:p w14:paraId="79F25C53" w14:textId="77777777" w:rsidR="00C25CD0" w:rsidRPr="00867A1C" w:rsidRDefault="00C25CD0">
      <w:pPr>
        <w:rPr>
          <w:lang w:val="es-PA"/>
        </w:rPr>
      </w:pPr>
    </w:p>
    <w:p w14:paraId="61CCE6B1" w14:textId="77777777" w:rsidR="00C25CD0" w:rsidRPr="004310C2" w:rsidRDefault="009A7E51">
      <w:pPr>
        <w:pStyle w:val="Ttulo1"/>
        <w:rPr>
          <w:lang w:val="es-PA"/>
        </w:rPr>
      </w:pPr>
      <w:bookmarkStart w:id="30" w:name="_Toc204719622"/>
      <w:r w:rsidRPr="004310C2">
        <w:rPr>
          <w:lang w:val="es-PA"/>
        </w:rPr>
        <w:t>Sección 6 – Capacitación</w:t>
      </w:r>
      <w:bookmarkEnd w:id="30"/>
      <w:r w:rsidRPr="004310C2">
        <w:rPr>
          <w:lang w:val="es-PA"/>
        </w:rPr>
        <w:t xml:space="preserve"> </w:t>
      </w:r>
    </w:p>
    <w:p w14:paraId="0CBB0EF6" w14:textId="77777777" w:rsidR="00C25CD0" w:rsidRPr="00B657D8" w:rsidRDefault="009A7E51" w:rsidP="004E5D0E">
      <w:pPr>
        <w:spacing w:before="240" w:after="240"/>
        <w:jc w:val="both"/>
        <w:rPr>
          <w:lang w:val="es-ES"/>
        </w:rPr>
      </w:pPr>
      <w:r w:rsidRPr="00B657D8">
        <w:rPr>
          <w:lang w:val="es-ES"/>
        </w:rPr>
        <w:t>La capacitación para el proyecto Sistema de Gestión de Calidad para Procesos Académicos (SGCPA) está orientada a garantizar que todos los miembros del equipo involucrados en actividades de aseguramiento de la calidad de software (SQA) posean las habilidades necesarias para desempeñar sus roles con eficacia. A partir del documento Roles Involucrados y las necesidades técnicas del proyecto, se identificaron las siguientes actividades de formación:</w:t>
      </w:r>
    </w:p>
    <w:p w14:paraId="7F39B41A" w14:textId="77777777" w:rsidR="00C25CD0" w:rsidRPr="004E5D0E" w:rsidRDefault="00C25CD0">
      <w:pPr>
        <w:rPr>
          <w:b/>
          <w:lang w:val="es-ES"/>
        </w:rPr>
      </w:pPr>
    </w:p>
    <w:p w14:paraId="63BF4740" w14:textId="77777777" w:rsidR="00C25CD0" w:rsidRPr="004E5D0E" w:rsidRDefault="009A7E51">
      <w:pPr>
        <w:rPr>
          <w:b/>
          <w:lang w:val="es-ES"/>
        </w:rPr>
      </w:pPr>
      <w:r w:rsidRPr="004E5D0E">
        <w:rPr>
          <w:b/>
          <w:lang w:val="es-ES"/>
        </w:rPr>
        <w:t>Table 10. Matriz de Capacitación para SQA</w:t>
      </w:r>
    </w:p>
    <w:tbl>
      <w:tblPr>
        <w:tblW w:w="9333"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115" w:type="dxa"/>
          <w:right w:w="115" w:type="dxa"/>
        </w:tblCellMar>
        <w:tblLook w:val="0000" w:firstRow="0" w:lastRow="0" w:firstColumn="0" w:lastColumn="0" w:noHBand="0" w:noVBand="0"/>
      </w:tblPr>
      <w:tblGrid>
        <w:gridCol w:w="2298"/>
        <w:gridCol w:w="2943"/>
        <w:gridCol w:w="1440"/>
        <w:gridCol w:w="2652"/>
      </w:tblGrid>
      <w:tr w:rsidR="00FF5234" w14:paraId="5E35860C" w14:textId="77777777">
        <w:trPr>
          <w:jc w:val="center"/>
        </w:trPr>
        <w:tc>
          <w:tcPr>
            <w:tcW w:w="2298" w:type="dxa"/>
            <w:shd w:val="clear" w:color="auto" w:fill="DEDDD0"/>
          </w:tcPr>
          <w:p w14:paraId="3C1D3B31" w14:textId="77777777" w:rsidR="00C25CD0" w:rsidRDefault="009A7E51">
            <w:pPr>
              <w:jc w:val="center"/>
              <w:rPr>
                <w:b/>
              </w:rPr>
            </w:pPr>
            <w:r>
              <w:rPr>
                <w:b/>
              </w:rPr>
              <w:t>TAREA</w:t>
            </w:r>
          </w:p>
        </w:tc>
        <w:tc>
          <w:tcPr>
            <w:tcW w:w="2943" w:type="dxa"/>
            <w:shd w:val="clear" w:color="auto" w:fill="DEDDD0"/>
          </w:tcPr>
          <w:p w14:paraId="48749194" w14:textId="77777777" w:rsidR="00C25CD0" w:rsidRDefault="009A7E51">
            <w:pPr>
              <w:jc w:val="center"/>
              <w:rPr>
                <w:b/>
              </w:rPr>
            </w:pPr>
            <w:r>
              <w:rPr>
                <w:b/>
              </w:rPr>
              <w:t>HABILIDADES REQUERIDAS</w:t>
            </w:r>
          </w:p>
        </w:tc>
        <w:tc>
          <w:tcPr>
            <w:tcW w:w="1440" w:type="dxa"/>
            <w:shd w:val="clear" w:color="auto" w:fill="DEDDD0"/>
          </w:tcPr>
          <w:p w14:paraId="3B01BF3F" w14:textId="77777777" w:rsidR="00C25CD0" w:rsidRDefault="009A7E51">
            <w:pPr>
              <w:jc w:val="center"/>
              <w:rPr>
                <w:b/>
              </w:rPr>
            </w:pPr>
            <w:r>
              <w:rPr>
                <w:b/>
              </w:rPr>
              <w:t>TIPO</w:t>
            </w:r>
          </w:p>
        </w:tc>
        <w:tc>
          <w:tcPr>
            <w:tcW w:w="2652" w:type="dxa"/>
            <w:shd w:val="clear" w:color="auto" w:fill="DEDDD0"/>
          </w:tcPr>
          <w:p w14:paraId="4D129D9E" w14:textId="77777777" w:rsidR="00C25CD0" w:rsidRDefault="009A7E51">
            <w:pPr>
              <w:jc w:val="center"/>
              <w:rPr>
                <w:b/>
              </w:rPr>
            </w:pPr>
            <w:r>
              <w:rPr>
                <w:b/>
              </w:rPr>
              <w:t>FUENTE</w:t>
            </w:r>
          </w:p>
        </w:tc>
      </w:tr>
      <w:tr w:rsidR="002018A5" w:rsidRPr="007934AC" w14:paraId="7B01BE33" w14:textId="77777777">
        <w:trPr>
          <w:jc w:val="center"/>
        </w:trPr>
        <w:tc>
          <w:tcPr>
            <w:tcW w:w="2298" w:type="dxa"/>
          </w:tcPr>
          <w:p w14:paraId="4664576C" w14:textId="77777777" w:rsidR="00C25CD0" w:rsidRDefault="009A7E51">
            <w:proofErr w:type="spellStart"/>
            <w:r w:rsidRPr="7E6F9A9B">
              <w:rPr>
                <w:lang w:val="en-US"/>
              </w:rPr>
              <w:t>Revisión</w:t>
            </w:r>
            <w:proofErr w:type="spellEnd"/>
            <w:r w:rsidRPr="7E6F9A9B">
              <w:rPr>
                <w:lang w:val="en-US"/>
              </w:rPr>
              <w:t xml:space="preserve"> de Código</w:t>
            </w:r>
          </w:p>
        </w:tc>
        <w:tc>
          <w:tcPr>
            <w:tcW w:w="2943" w:type="dxa"/>
          </w:tcPr>
          <w:p w14:paraId="127A94A4" w14:textId="0A417DD9" w:rsidR="00C25CD0" w:rsidRPr="004E5D0E" w:rsidRDefault="0048558F">
            <w:pPr>
              <w:rPr>
                <w:lang w:val="es-ES"/>
              </w:rPr>
            </w:pPr>
            <w:r w:rsidRPr="0048558F">
              <w:rPr>
                <w:lang w:val="es-ES"/>
              </w:rPr>
              <w:t>Buenas prácticas de codificación, revisión por pares, trazabilidad</w:t>
            </w:r>
          </w:p>
        </w:tc>
        <w:tc>
          <w:tcPr>
            <w:tcW w:w="1440" w:type="dxa"/>
          </w:tcPr>
          <w:p w14:paraId="03A51938" w14:textId="77777777" w:rsidR="00C25CD0" w:rsidRPr="004E5D0E" w:rsidRDefault="009A7E51">
            <w:pPr>
              <w:rPr>
                <w:lang w:val="es-ES"/>
              </w:rPr>
            </w:pPr>
            <w:r w:rsidRPr="004E5D0E">
              <w:rPr>
                <w:lang w:val="es-ES"/>
              </w:rPr>
              <w:t>En el puesto de trabajo</w:t>
            </w:r>
          </w:p>
        </w:tc>
        <w:tc>
          <w:tcPr>
            <w:tcW w:w="2652" w:type="dxa"/>
          </w:tcPr>
          <w:p w14:paraId="6FC53150" w14:textId="5E166612" w:rsidR="00C25CD0" w:rsidRPr="004E5D0E" w:rsidRDefault="00287C13">
            <w:pPr>
              <w:rPr>
                <w:lang w:val="es-ES"/>
              </w:rPr>
            </w:pPr>
            <w:r w:rsidRPr="00287C13">
              <w:rPr>
                <w:lang w:val="es-ES"/>
              </w:rPr>
              <w:t>Líder de Desarrollo / Coordinador QA</w:t>
            </w:r>
          </w:p>
        </w:tc>
      </w:tr>
      <w:tr w:rsidR="002018A5" w:rsidRPr="001C66CC" w14:paraId="180B8D34" w14:textId="77777777">
        <w:trPr>
          <w:jc w:val="center"/>
        </w:trPr>
        <w:tc>
          <w:tcPr>
            <w:tcW w:w="2298" w:type="dxa"/>
          </w:tcPr>
          <w:p w14:paraId="0CEA995A" w14:textId="77777777" w:rsidR="00C25CD0" w:rsidRDefault="009A7E51">
            <w:pPr>
              <w:rPr>
                <w:lang w:val="en-US"/>
              </w:rPr>
            </w:pPr>
            <w:proofErr w:type="spellStart"/>
            <w:r w:rsidRPr="7E6F9A9B">
              <w:rPr>
                <w:lang w:val="en-US"/>
              </w:rPr>
              <w:t>Revisión</w:t>
            </w:r>
            <w:proofErr w:type="spellEnd"/>
            <w:r w:rsidRPr="7E6F9A9B">
              <w:rPr>
                <w:lang w:val="en-US"/>
              </w:rPr>
              <w:t xml:space="preserve"> de </w:t>
            </w:r>
            <w:proofErr w:type="spellStart"/>
            <w:r w:rsidRPr="7E6F9A9B">
              <w:rPr>
                <w:lang w:val="en-US"/>
              </w:rPr>
              <w:t>Documentación</w:t>
            </w:r>
            <w:proofErr w:type="spellEnd"/>
          </w:p>
        </w:tc>
        <w:tc>
          <w:tcPr>
            <w:tcW w:w="2943" w:type="dxa"/>
          </w:tcPr>
          <w:p w14:paraId="52D891EF" w14:textId="5766F3E7" w:rsidR="00C25CD0" w:rsidRPr="004E5D0E" w:rsidRDefault="009A7E51">
            <w:pPr>
              <w:rPr>
                <w:lang w:val="es-ES"/>
              </w:rPr>
            </w:pPr>
            <w:r w:rsidRPr="004E5D0E">
              <w:rPr>
                <w:lang w:val="es-ES"/>
              </w:rPr>
              <w:t xml:space="preserve">Redacción técnica, </w:t>
            </w:r>
            <w:r w:rsidR="0048558F" w:rsidRPr="0048558F">
              <w:rPr>
                <w:lang w:val="es-ES"/>
              </w:rPr>
              <w:t>uso</w:t>
            </w:r>
            <w:r w:rsidRPr="004E5D0E">
              <w:rPr>
                <w:lang w:val="es-ES"/>
              </w:rPr>
              <w:t xml:space="preserve"> de </w:t>
            </w:r>
            <w:r w:rsidR="0048558F" w:rsidRPr="0048558F">
              <w:rPr>
                <w:lang w:val="es-ES"/>
              </w:rPr>
              <w:t>plantilla</w:t>
            </w:r>
            <w:r w:rsidRPr="004E5D0E">
              <w:rPr>
                <w:lang w:val="es-ES"/>
              </w:rPr>
              <w:t xml:space="preserve"> IEEE, </w:t>
            </w:r>
            <w:r w:rsidR="0048558F" w:rsidRPr="0048558F">
              <w:rPr>
                <w:lang w:val="es-ES"/>
              </w:rPr>
              <w:t>claridad en requisitos</w:t>
            </w:r>
          </w:p>
        </w:tc>
        <w:tc>
          <w:tcPr>
            <w:tcW w:w="1440" w:type="dxa"/>
          </w:tcPr>
          <w:p w14:paraId="5963641A" w14:textId="6C8D2AA9" w:rsidR="00C25CD0" w:rsidRDefault="00796247">
            <w:r w:rsidRPr="00796247">
              <w:t>Aula virtual / Taller</w:t>
            </w:r>
          </w:p>
        </w:tc>
        <w:tc>
          <w:tcPr>
            <w:tcW w:w="2652" w:type="dxa"/>
          </w:tcPr>
          <w:p w14:paraId="550410F6" w14:textId="7F32FCD3" w:rsidR="00C25CD0" w:rsidRPr="004E5D0E" w:rsidRDefault="00564195">
            <w:pPr>
              <w:rPr>
                <w:lang w:val="es-ES"/>
              </w:rPr>
            </w:pPr>
            <w:r w:rsidRPr="00564195">
              <w:rPr>
                <w:lang w:val="es-ES"/>
              </w:rPr>
              <w:t>Coordinador de Calidad / Tutor</w:t>
            </w:r>
          </w:p>
        </w:tc>
      </w:tr>
      <w:tr w:rsidR="002018A5" w:rsidRPr="001C66CC" w14:paraId="124DF597" w14:textId="77777777">
        <w:trPr>
          <w:jc w:val="center"/>
        </w:trPr>
        <w:tc>
          <w:tcPr>
            <w:tcW w:w="2298" w:type="dxa"/>
          </w:tcPr>
          <w:p w14:paraId="0E34C395" w14:textId="77777777" w:rsidR="00C25CD0" w:rsidRDefault="009A7E51">
            <w:pPr>
              <w:rPr>
                <w:lang w:val="en-US"/>
              </w:rPr>
            </w:pPr>
            <w:proofErr w:type="spellStart"/>
            <w:r w:rsidRPr="7E6F9A9B">
              <w:rPr>
                <w:lang w:val="en-US"/>
              </w:rPr>
              <w:t>Auditorías</w:t>
            </w:r>
            <w:proofErr w:type="spellEnd"/>
            <w:r w:rsidRPr="7E6F9A9B">
              <w:rPr>
                <w:lang w:val="en-US"/>
              </w:rPr>
              <w:t xml:space="preserve"> de </w:t>
            </w:r>
            <w:proofErr w:type="spellStart"/>
            <w:r w:rsidRPr="7E6F9A9B">
              <w:rPr>
                <w:lang w:val="en-US"/>
              </w:rPr>
              <w:t>Proceso</w:t>
            </w:r>
            <w:proofErr w:type="spellEnd"/>
          </w:p>
        </w:tc>
        <w:tc>
          <w:tcPr>
            <w:tcW w:w="2943" w:type="dxa"/>
          </w:tcPr>
          <w:p w14:paraId="193FEDBE" w14:textId="38E37A1B" w:rsidR="00C25CD0" w:rsidRPr="004E5D0E" w:rsidRDefault="0048558F">
            <w:pPr>
              <w:rPr>
                <w:lang w:val="es-ES"/>
              </w:rPr>
            </w:pPr>
            <w:r w:rsidRPr="0048558F">
              <w:rPr>
                <w:lang w:val="es-ES"/>
              </w:rPr>
              <w:t>Normas IEEE 730, validación de procesos, listas de verificación</w:t>
            </w:r>
          </w:p>
        </w:tc>
        <w:tc>
          <w:tcPr>
            <w:tcW w:w="1440" w:type="dxa"/>
          </w:tcPr>
          <w:p w14:paraId="449057DB" w14:textId="5F923C45" w:rsidR="00C25CD0" w:rsidRPr="004E5D0E" w:rsidRDefault="00A96C64">
            <w:pPr>
              <w:rPr>
                <w:lang w:val="es-ES"/>
              </w:rPr>
            </w:pPr>
            <w:r w:rsidRPr="00A96C64">
              <w:rPr>
                <w:lang w:val="es-ES"/>
              </w:rPr>
              <w:t>En aula / simulación</w:t>
            </w:r>
          </w:p>
        </w:tc>
        <w:tc>
          <w:tcPr>
            <w:tcW w:w="2652" w:type="dxa"/>
          </w:tcPr>
          <w:p w14:paraId="7087517C" w14:textId="2E848A5A" w:rsidR="00C25CD0" w:rsidRPr="004E5D0E" w:rsidRDefault="00564195">
            <w:pPr>
              <w:rPr>
                <w:lang w:val="es-ES"/>
              </w:rPr>
            </w:pPr>
            <w:r w:rsidRPr="00564195">
              <w:rPr>
                <w:lang w:val="es-ES"/>
              </w:rPr>
              <w:t>Coordinador de Calidad / Docente</w:t>
            </w:r>
          </w:p>
        </w:tc>
      </w:tr>
      <w:tr w:rsidR="002018A5" w:rsidRPr="007934AC" w14:paraId="227D6DAD" w14:textId="77777777">
        <w:trPr>
          <w:jc w:val="center"/>
        </w:trPr>
        <w:tc>
          <w:tcPr>
            <w:tcW w:w="2298" w:type="dxa"/>
          </w:tcPr>
          <w:p w14:paraId="53D358ED" w14:textId="77777777" w:rsidR="00C25CD0" w:rsidRDefault="009A7E51">
            <w:pPr>
              <w:rPr>
                <w:lang w:val="en-US"/>
              </w:rPr>
            </w:pPr>
            <w:proofErr w:type="spellStart"/>
            <w:r w:rsidRPr="7E6F9A9B">
              <w:rPr>
                <w:lang w:val="en-US"/>
              </w:rPr>
              <w:t>Pruebas</w:t>
            </w:r>
            <w:proofErr w:type="spellEnd"/>
          </w:p>
        </w:tc>
        <w:tc>
          <w:tcPr>
            <w:tcW w:w="2943" w:type="dxa"/>
          </w:tcPr>
          <w:p w14:paraId="6E076957" w14:textId="5B7186F5" w:rsidR="00C25CD0" w:rsidRPr="004E5D0E" w:rsidRDefault="00E3303C">
            <w:pPr>
              <w:rPr>
                <w:lang w:val="es-ES"/>
              </w:rPr>
            </w:pPr>
            <w:r w:rsidRPr="00E3303C">
              <w:rPr>
                <w:lang w:val="es-ES"/>
              </w:rPr>
              <w:t>Caja negra y blanca, casos de prueba, criterios de validación</w:t>
            </w:r>
          </w:p>
        </w:tc>
        <w:tc>
          <w:tcPr>
            <w:tcW w:w="1440" w:type="dxa"/>
          </w:tcPr>
          <w:p w14:paraId="2D61285E" w14:textId="77777777" w:rsidR="00C25CD0" w:rsidRPr="004E5D0E" w:rsidRDefault="009A7E51">
            <w:pPr>
              <w:rPr>
                <w:lang w:val="es-ES"/>
              </w:rPr>
            </w:pPr>
            <w:r w:rsidRPr="004E5D0E">
              <w:rPr>
                <w:lang w:val="es-ES"/>
              </w:rPr>
              <w:t>En el puesto de trabajo</w:t>
            </w:r>
          </w:p>
        </w:tc>
        <w:tc>
          <w:tcPr>
            <w:tcW w:w="2652" w:type="dxa"/>
          </w:tcPr>
          <w:p w14:paraId="03565812" w14:textId="1D482AE2" w:rsidR="00C25CD0" w:rsidRPr="004E5D0E" w:rsidRDefault="009A7E51">
            <w:pPr>
              <w:rPr>
                <w:lang w:val="es-ES"/>
              </w:rPr>
            </w:pPr>
            <w:r w:rsidRPr="004E5D0E">
              <w:rPr>
                <w:lang w:val="es-ES"/>
              </w:rPr>
              <w:t xml:space="preserve">Líder de QA / </w:t>
            </w:r>
            <w:r w:rsidR="00564195" w:rsidRPr="00564195">
              <w:rPr>
                <w:lang w:val="es-ES"/>
              </w:rPr>
              <w:t>Documentos</w:t>
            </w:r>
            <w:r w:rsidRPr="004E5D0E">
              <w:rPr>
                <w:lang w:val="es-ES"/>
              </w:rPr>
              <w:t xml:space="preserve"> de </w:t>
            </w:r>
            <w:r w:rsidR="00564195" w:rsidRPr="00564195">
              <w:rPr>
                <w:lang w:val="es-ES"/>
              </w:rPr>
              <w:t>prueba</w:t>
            </w:r>
          </w:p>
        </w:tc>
      </w:tr>
      <w:tr w:rsidR="002018A5" w:rsidRPr="001C66CC" w14:paraId="62AB8E27" w14:textId="77777777">
        <w:trPr>
          <w:jc w:val="center"/>
        </w:trPr>
        <w:tc>
          <w:tcPr>
            <w:tcW w:w="2298" w:type="dxa"/>
          </w:tcPr>
          <w:p w14:paraId="40E55619" w14:textId="77777777" w:rsidR="00C25CD0" w:rsidRDefault="009A7E51">
            <w:proofErr w:type="spellStart"/>
            <w:r w:rsidRPr="7E6F9A9B">
              <w:rPr>
                <w:lang w:val="en-US"/>
              </w:rPr>
              <w:t>Gestión</w:t>
            </w:r>
            <w:proofErr w:type="spellEnd"/>
            <w:r w:rsidRPr="7E6F9A9B">
              <w:rPr>
                <w:lang w:val="en-US"/>
              </w:rPr>
              <w:t xml:space="preserve"> de SQA</w:t>
            </w:r>
          </w:p>
        </w:tc>
        <w:tc>
          <w:tcPr>
            <w:tcW w:w="2943" w:type="dxa"/>
          </w:tcPr>
          <w:p w14:paraId="3924C52A" w14:textId="20E94865" w:rsidR="00C25CD0" w:rsidRPr="004E5D0E" w:rsidRDefault="00A32885">
            <w:pPr>
              <w:rPr>
                <w:lang w:val="es-ES"/>
              </w:rPr>
            </w:pPr>
            <w:r w:rsidRPr="00A32885">
              <w:rPr>
                <w:lang w:val="es-ES"/>
              </w:rPr>
              <w:t>Planificación de calidad, seguimiento de entregables, gestión de tareas</w:t>
            </w:r>
          </w:p>
        </w:tc>
        <w:tc>
          <w:tcPr>
            <w:tcW w:w="1440" w:type="dxa"/>
          </w:tcPr>
          <w:p w14:paraId="52ACAC0E" w14:textId="6C4755AD" w:rsidR="00C25CD0" w:rsidRDefault="001D2598">
            <w:pPr>
              <w:rPr>
                <w:lang w:val="en-US"/>
              </w:rPr>
            </w:pPr>
            <w:r w:rsidRPr="29ECD30C">
              <w:rPr>
                <w:lang w:val="en-US"/>
              </w:rPr>
              <w:t xml:space="preserve">Aula / </w:t>
            </w:r>
            <w:proofErr w:type="spellStart"/>
            <w:r w:rsidRPr="29ECD30C">
              <w:rPr>
                <w:lang w:val="en-US"/>
              </w:rPr>
              <w:t>ClickUp</w:t>
            </w:r>
            <w:proofErr w:type="spellEnd"/>
          </w:p>
        </w:tc>
        <w:tc>
          <w:tcPr>
            <w:tcW w:w="2652" w:type="dxa"/>
          </w:tcPr>
          <w:p w14:paraId="45518015" w14:textId="661D71ED" w:rsidR="00C25CD0" w:rsidRPr="004E5D0E" w:rsidRDefault="00564195">
            <w:pPr>
              <w:rPr>
                <w:lang w:val="es-ES"/>
              </w:rPr>
            </w:pPr>
            <w:r w:rsidRPr="00564195">
              <w:rPr>
                <w:lang w:val="es-ES"/>
              </w:rPr>
              <w:t>Coordinador de Calidad</w:t>
            </w:r>
          </w:p>
        </w:tc>
      </w:tr>
      <w:tr w:rsidR="002018A5" w:rsidRPr="001C66CC" w14:paraId="319850D6" w14:textId="77777777">
        <w:trPr>
          <w:jc w:val="center"/>
        </w:trPr>
        <w:tc>
          <w:tcPr>
            <w:tcW w:w="2298" w:type="dxa"/>
          </w:tcPr>
          <w:p w14:paraId="6A7956EA" w14:textId="77777777" w:rsidR="00C25CD0" w:rsidRDefault="009A7E51">
            <w:pPr>
              <w:rPr>
                <w:lang w:val="en-US"/>
              </w:rPr>
            </w:pPr>
            <w:proofErr w:type="spellStart"/>
            <w:r w:rsidRPr="7E6F9A9B">
              <w:rPr>
                <w:lang w:val="en-US"/>
              </w:rPr>
              <w:t>Métricas</w:t>
            </w:r>
            <w:proofErr w:type="spellEnd"/>
          </w:p>
        </w:tc>
        <w:tc>
          <w:tcPr>
            <w:tcW w:w="2943" w:type="dxa"/>
          </w:tcPr>
          <w:p w14:paraId="4C084CAA" w14:textId="15B3BF46" w:rsidR="00C25CD0" w:rsidRPr="004E5D0E" w:rsidRDefault="009A7E51">
            <w:pPr>
              <w:rPr>
                <w:lang w:val="es-ES"/>
              </w:rPr>
            </w:pPr>
            <w:r w:rsidRPr="004E5D0E">
              <w:rPr>
                <w:lang w:val="es-ES"/>
              </w:rPr>
              <w:t xml:space="preserve">Análisis de defectos, </w:t>
            </w:r>
            <w:r w:rsidR="005E693E" w:rsidRPr="005E693E">
              <w:rPr>
                <w:lang w:val="es-ES"/>
              </w:rPr>
              <w:t>cálculo</w:t>
            </w:r>
            <w:r w:rsidRPr="004E5D0E">
              <w:rPr>
                <w:lang w:val="es-ES"/>
              </w:rPr>
              <w:t xml:space="preserve"> de </w:t>
            </w:r>
            <w:r w:rsidR="005E693E" w:rsidRPr="005E693E">
              <w:rPr>
                <w:lang w:val="es-ES"/>
              </w:rPr>
              <w:t>indicadores, interpretación</w:t>
            </w:r>
            <w:r w:rsidRPr="004E5D0E">
              <w:rPr>
                <w:lang w:val="es-ES"/>
              </w:rPr>
              <w:t xml:space="preserve"> de </w:t>
            </w:r>
            <w:r w:rsidR="005E693E" w:rsidRPr="005E693E">
              <w:rPr>
                <w:lang w:val="es-ES"/>
              </w:rPr>
              <w:t>resultados</w:t>
            </w:r>
          </w:p>
        </w:tc>
        <w:tc>
          <w:tcPr>
            <w:tcW w:w="1440" w:type="dxa"/>
          </w:tcPr>
          <w:p w14:paraId="7571E0AF" w14:textId="1B8DF00D" w:rsidR="00C25CD0" w:rsidRPr="004E5D0E" w:rsidRDefault="00470325">
            <w:pPr>
              <w:rPr>
                <w:lang w:val="es-ES"/>
              </w:rPr>
            </w:pPr>
            <w:r w:rsidRPr="00470325">
              <w:rPr>
                <w:lang w:val="es-ES"/>
              </w:rPr>
              <w:t>Aula / práctica</w:t>
            </w:r>
          </w:p>
        </w:tc>
        <w:tc>
          <w:tcPr>
            <w:tcW w:w="2652" w:type="dxa"/>
          </w:tcPr>
          <w:p w14:paraId="2CC58BFE" w14:textId="52717E68" w:rsidR="00C25CD0" w:rsidRPr="004E5D0E" w:rsidRDefault="005F0EC2">
            <w:pPr>
              <w:rPr>
                <w:lang w:val="es-ES"/>
              </w:rPr>
            </w:pPr>
            <w:r w:rsidRPr="005F0EC2">
              <w:rPr>
                <w:lang w:val="es-ES"/>
              </w:rPr>
              <w:t>Encargado de Métricas</w:t>
            </w:r>
          </w:p>
        </w:tc>
      </w:tr>
      <w:tr w:rsidR="002018A5" w:rsidRPr="001C66CC" w14:paraId="61EFE32A" w14:textId="77777777">
        <w:trPr>
          <w:jc w:val="center"/>
        </w:trPr>
        <w:tc>
          <w:tcPr>
            <w:tcW w:w="2298" w:type="dxa"/>
          </w:tcPr>
          <w:p w14:paraId="3B61F91C" w14:textId="62E81FC3" w:rsidR="00C25CD0" w:rsidRPr="004E5D0E" w:rsidRDefault="00D20477">
            <w:pPr>
              <w:rPr>
                <w:lang w:val="es-ES"/>
              </w:rPr>
            </w:pPr>
            <w:r w:rsidRPr="00D20477">
              <w:rPr>
                <w:lang w:val="es-ES"/>
              </w:rPr>
              <w:t>Gestión de Configuración (SCM)</w:t>
            </w:r>
          </w:p>
        </w:tc>
        <w:tc>
          <w:tcPr>
            <w:tcW w:w="2943" w:type="dxa"/>
          </w:tcPr>
          <w:p w14:paraId="389E7912" w14:textId="253C5B4A" w:rsidR="00C25CD0" w:rsidRPr="004E5D0E" w:rsidRDefault="005E693E">
            <w:pPr>
              <w:rPr>
                <w:lang w:val="es-ES"/>
              </w:rPr>
            </w:pPr>
            <w:r w:rsidRPr="005E693E">
              <w:rPr>
                <w:lang w:val="es-ES"/>
              </w:rPr>
              <w:t>Git, GitHub, ramificación, control de versiones</w:t>
            </w:r>
          </w:p>
        </w:tc>
        <w:tc>
          <w:tcPr>
            <w:tcW w:w="1440" w:type="dxa"/>
          </w:tcPr>
          <w:p w14:paraId="32976F79" w14:textId="5D2D39E6" w:rsidR="00C25CD0" w:rsidRPr="004E5D0E" w:rsidRDefault="00333DEF">
            <w:pPr>
              <w:rPr>
                <w:lang w:val="es-ES"/>
              </w:rPr>
            </w:pPr>
            <w:r w:rsidRPr="00333DEF">
              <w:rPr>
                <w:lang w:val="es-ES"/>
              </w:rPr>
              <w:t>Aula / práctica</w:t>
            </w:r>
          </w:p>
        </w:tc>
        <w:tc>
          <w:tcPr>
            <w:tcW w:w="2652" w:type="dxa"/>
          </w:tcPr>
          <w:p w14:paraId="769C36D1" w14:textId="1BC78DEB" w:rsidR="00C25CD0" w:rsidRPr="004E5D0E" w:rsidRDefault="005F0EC2">
            <w:pPr>
              <w:rPr>
                <w:lang w:val="es-ES"/>
              </w:rPr>
            </w:pPr>
            <w:r w:rsidRPr="005F0EC2">
              <w:rPr>
                <w:lang w:val="es-ES"/>
              </w:rPr>
              <w:t>SCM Manager</w:t>
            </w:r>
          </w:p>
        </w:tc>
      </w:tr>
      <w:tr w:rsidR="002018A5" w14:paraId="7469F77A" w14:textId="77777777">
        <w:trPr>
          <w:jc w:val="center"/>
        </w:trPr>
        <w:tc>
          <w:tcPr>
            <w:tcW w:w="2298" w:type="dxa"/>
          </w:tcPr>
          <w:p w14:paraId="4AEAAA2F" w14:textId="55621C1C" w:rsidR="00C25CD0" w:rsidRPr="00094F7A" w:rsidRDefault="00094F7A">
            <w:pPr>
              <w:rPr>
                <w:lang w:val="es-PA"/>
              </w:rPr>
            </w:pPr>
            <w:r w:rsidRPr="00094F7A">
              <w:rPr>
                <w:lang w:val="es-PA"/>
              </w:rPr>
              <w:t xml:space="preserve">Uso de </w:t>
            </w:r>
            <w:r w:rsidR="009A7E51" w:rsidRPr="00094F7A">
              <w:rPr>
                <w:lang w:val="es-PA"/>
              </w:rPr>
              <w:t>Herramientas</w:t>
            </w:r>
            <w:r w:rsidRPr="00094F7A">
              <w:rPr>
                <w:lang w:val="es-PA"/>
              </w:rPr>
              <w:t xml:space="preserve"> de SQA</w:t>
            </w:r>
          </w:p>
        </w:tc>
        <w:tc>
          <w:tcPr>
            <w:tcW w:w="2943" w:type="dxa"/>
          </w:tcPr>
          <w:p w14:paraId="278FA471" w14:textId="6EF964A9" w:rsidR="00C25CD0" w:rsidRDefault="000C0089">
            <w:pPr>
              <w:rPr>
                <w:lang w:val="en-US"/>
              </w:rPr>
            </w:pPr>
            <w:proofErr w:type="spellStart"/>
            <w:r w:rsidRPr="000C0089">
              <w:rPr>
                <w:lang w:val="en-US"/>
              </w:rPr>
              <w:t>ClickUp</w:t>
            </w:r>
            <w:proofErr w:type="spellEnd"/>
            <w:r w:rsidR="009A7E51" w:rsidRPr="7E6F9A9B">
              <w:rPr>
                <w:lang w:val="en-US"/>
              </w:rPr>
              <w:t xml:space="preserve">, Google Drive, </w:t>
            </w:r>
            <w:proofErr w:type="spellStart"/>
            <w:r w:rsidRPr="000C0089">
              <w:rPr>
                <w:lang w:val="en-US"/>
              </w:rPr>
              <w:t>plantillas</w:t>
            </w:r>
            <w:proofErr w:type="spellEnd"/>
            <w:r w:rsidR="009A7E51" w:rsidRPr="7E6F9A9B">
              <w:rPr>
                <w:lang w:val="en-US"/>
              </w:rPr>
              <w:t xml:space="preserve"> Word, </w:t>
            </w:r>
            <w:proofErr w:type="spellStart"/>
            <w:r w:rsidR="009A7E51" w:rsidRPr="7E6F9A9B">
              <w:rPr>
                <w:lang w:val="en-US"/>
              </w:rPr>
              <w:t>Lucidchart</w:t>
            </w:r>
            <w:proofErr w:type="spellEnd"/>
          </w:p>
        </w:tc>
        <w:tc>
          <w:tcPr>
            <w:tcW w:w="1440" w:type="dxa"/>
          </w:tcPr>
          <w:p w14:paraId="4CA454F2" w14:textId="090EC87E" w:rsidR="00C25CD0" w:rsidRPr="004E5D0E" w:rsidRDefault="009A7E51">
            <w:pPr>
              <w:rPr>
                <w:lang w:val="es-ES"/>
              </w:rPr>
            </w:pPr>
            <w:r w:rsidRPr="004E5D0E">
              <w:rPr>
                <w:lang w:val="es-ES"/>
              </w:rPr>
              <w:t xml:space="preserve">En aula / en </w:t>
            </w:r>
            <w:r w:rsidR="00527178">
              <w:rPr>
                <w:lang w:val="es-ES"/>
              </w:rPr>
              <w:t>práctica</w:t>
            </w:r>
          </w:p>
        </w:tc>
        <w:tc>
          <w:tcPr>
            <w:tcW w:w="2652" w:type="dxa"/>
          </w:tcPr>
          <w:p w14:paraId="575BB635" w14:textId="540D306F" w:rsidR="00C25CD0" w:rsidRDefault="005F0EC2">
            <w:r w:rsidRPr="29ECD30C">
              <w:rPr>
                <w:lang w:val="en-US"/>
              </w:rPr>
              <w:t xml:space="preserve">Equipo Técnico / </w:t>
            </w:r>
            <w:proofErr w:type="spellStart"/>
            <w:r w:rsidRPr="29ECD30C">
              <w:rPr>
                <w:lang w:val="en-US"/>
              </w:rPr>
              <w:t>Coordinador</w:t>
            </w:r>
            <w:proofErr w:type="spellEnd"/>
            <w:r w:rsidRPr="29ECD30C">
              <w:rPr>
                <w:lang w:val="en-US"/>
              </w:rPr>
              <w:t xml:space="preserve"> QA</w:t>
            </w:r>
          </w:p>
        </w:tc>
      </w:tr>
      <w:tr w:rsidR="002018A5" w:rsidRPr="001C66CC" w14:paraId="44312EAA" w14:textId="77777777">
        <w:trPr>
          <w:jc w:val="center"/>
        </w:trPr>
        <w:tc>
          <w:tcPr>
            <w:tcW w:w="2298" w:type="dxa"/>
          </w:tcPr>
          <w:p w14:paraId="2047F690" w14:textId="5AF73BEC" w:rsidR="00C25CD0" w:rsidRPr="004E5D0E" w:rsidRDefault="00DC53C2">
            <w:pPr>
              <w:rPr>
                <w:lang w:val="es-ES"/>
              </w:rPr>
            </w:pPr>
            <w:r w:rsidRPr="00DC53C2">
              <w:rPr>
                <w:lang w:val="es-ES"/>
              </w:rPr>
              <w:lastRenderedPageBreak/>
              <w:t>Documentación Técnica</w:t>
            </w:r>
          </w:p>
        </w:tc>
        <w:tc>
          <w:tcPr>
            <w:tcW w:w="2943" w:type="dxa"/>
          </w:tcPr>
          <w:p w14:paraId="03CAB3E1" w14:textId="32559001" w:rsidR="00C25CD0" w:rsidRPr="004E5D0E" w:rsidRDefault="000702D7">
            <w:pPr>
              <w:rPr>
                <w:lang w:val="es-ES"/>
              </w:rPr>
            </w:pPr>
            <w:proofErr w:type="spellStart"/>
            <w:r w:rsidRPr="000702D7">
              <w:rPr>
                <w:lang w:val="es-ES"/>
              </w:rPr>
              <w:t>Checklists</w:t>
            </w:r>
            <w:proofErr w:type="spellEnd"/>
            <w:r w:rsidRPr="000702D7">
              <w:rPr>
                <w:lang w:val="es-ES"/>
              </w:rPr>
              <w:t>, formularios, bitácoras de revisión</w:t>
            </w:r>
          </w:p>
        </w:tc>
        <w:tc>
          <w:tcPr>
            <w:tcW w:w="1440" w:type="dxa"/>
          </w:tcPr>
          <w:p w14:paraId="12636FBF" w14:textId="77777777" w:rsidR="00C25CD0" w:rsidRDefault="009A7E51">
            <w:r>
              <w:t>En aula</w:t>
            </w:r>
          </w:p>
        </w:tc>
        <w:tc>
          <w:tcPr>
            <w:tcW w:w="2652" w:type="dxa"/>
          </w:tcPr>
          <w:p w14:paraId="0BC29DEC" w14:textId="41CF0FDD" w:rsidR="00C25CD0" w:rsidRPr="004E5D0E" w:rsidRDefault="005F0EC2">
            <w:pPr>
              <w:rPr>
                <w:lang w:val="es-ES"/>
              </w:rPr>
            </w:pPr>
            <w:r w:rsidRPr="005F0EC2">
              <w:rPr>
                <w:lang w:val="es-ES"/>
              </w:rPr>
              <w:t>Revisor de Calidad / Coordinador</w:t>
            </w:r>
          </w:p>
        </w:tc>
      </w:tr>
      <w:tr w:rsidR="002018A5" w:rsidRPr="001C66CC" w14:paraId="49D23A74" w14:textId="77777777">
        <w:trPr>
          <w:jc w:val="center"/>
        </w:trPr>
        <w:tc>
          <w:tcPr>
            <w:tcW w:w="2298" w:type="dxa"/>
          </w:tcPr>
          <w:p w14:paraId="2DD817FC" w14:textId="0A6CAF33" w:rsidR="00C25CD0" w:rsidRPr="004E5D0E" w:rsidRDefault="00DC53C2">
            <w:pPr>
              <w:rPr>
                <w:lang w:val="es-ES"/>
              </w:rPr>
            </w:pPr>
            <w:r w:rsidRPr="00DC53C2">
              <w:rPr>
                <w:lang w:val="es-ES"/>
              </w:rPr>
              <w:t>Validación con el Cliente</w:t>
            </w:r>
          </w:p>
        </w:tc>
        <w:tc>
          <w:tcPr>
            <w:tcW w:w="2943" w:type="dxa"/>
          </w:tcPr>
          <w:p w14:paraId="561CEB6C" w14:textId="1BFDF996" w:rsidR="00C25CD0" w:rsidRPr="004E5D0E" w:rsidRDefault="00946C10">
            <w:pPr>
              <w:rPr>
                <w:lang w:val="es-ES"/>
              </w:rPr>
            </w:pPr>
            <w:r w:rsidRPr="00946C10">
              <w:rPr>
                <w:lang w:val="es-ES"/>
              </w:rPr>
              <w:t xml:space="preserve">Interpretación de requisitos, comunicación clara, </w:t>
            </w:r>
            <w:proofErr w:type="spellStart"/>
            <w:r w:rsidRPr="00946C10">
              <w:rPr>
                <w:lang w:val="es-ES"/>
              </w:rPr>
              <w:t>feedback</w:t>
            </w:r>
            <w:proofErr w:type="spellEnd"/>
            <w:r w:rsidRPr="00946C10">
              <w:rPr>
                <w:lang w:val="es-ES"/>
              </w:rPr>
              <w:t xml:space="preserve"> estructurado</w:t>
            </w:r>
          </w:p>
        </w:tc>
        <w:tc>
          <w:tcPr>
            <w:tcW w:w="1440" w:type="dxa"/>
          </w:tcPr>
          <w:p w14:paraId="2E807603" w14:textId="38F99DA8" w:rsidR="00C25CD0" w:rsidRDefault="00527178">
            <w:pPr>
              <w:rPr>
                <w:lang w:val="en-US"/>
              </w:rPr>
            </w:pPr>
            <w:r w:rsidRPr="29ECD30C">
              <w:rPr>
                <w:lang w:val="en-US"/>
              </w:rPr>
              <w:t xml:space="preserve">Taller de </w:t>
            </w:r>
            <w:proofErr w:type="spellStart"/>
            <w:r w:rsidRPr="29ECD30C">
              <w:rPr>
                <w:lang w:val="en-US"/>
              </w:rPr>
              <w:t>rol</w:t>
            </w:r>
            <w:proofErr w:type="spellEnd"/>
            <w:r w:rsidRPr="29ECD30C">
              <w:rPr>
                <w:lang w:val="en-US"/>
              </w:rPr>
              <w:t xml:space="preserve"> </w:t>
            </w:r>
            <w:proofErr w:type="spellStart"/>
            <w:r w:rsidRPr="29ECD30C">
              <w:rPr>
                <w:lang w:val="en-US"/>
              </w:rPr>
              <w:t>simulado</w:t>
            </w:r>
            <w:proofErr w:type="spellEnd"/>
          </w:p>
        </w:tc>
        <w:tc>
          <w:tcPr>
            <w:tcW w:w="2652" w:type="dxa"/>
          </w:tcPr>
          <w:p w14:paraId="113C1A86" w14:textId="1915C4A0" w:rsidR="00C25CD0" w:rsidRPr="004E5D0E" w:rsidRDefault="00B32E62">
            <w:pPr>
              <w:rPr>
                <w:lang w:val="es-ES"/>
              </w:rPr>
            </w:pPr>
            <w:r w:rsidRPr="00B32E62">
              <w:rPr>
                <w:lang w:val="es-ES"/>
              </w:rPr>
              <w:t>Cliente (rol académico)</w:t>
            </w:r>
          </w:p>
        </w:tc>
      </w:tr>
    </w:tbl>
    <w:p w14:paraId="33B636C5" w14:textId="77777777" w:rsidR="00C25CD0" w:rsidRPr="004E5D0E" w:rsidRDefault="00C25CD0">
      <w:pPr>
        <w:rPr>
          <w:lang w:val="es-ES"/>
        </w:rPr>
      </w:pPr>
    </w:p>
    <w:p w14:paraId="6518C816" w14:textId="05DB2F63" w:rsidR="00484F47" w:rsidRDefault="004E5D0E" w:rsidP="00B657D8">
      <w:pPr>
        <w:pStyle w:val="Ttulo1"/>
        <w:rPr>
          <w:lang w:val="es-ES"/>
        </w:rPr>
      </w:pPr>
      <w:bookmarkStart w:id="31" w:name="_Toc204719623"/>
      <w:r w:rsidRPr="004E5D0E">
        <w:rPr>
          <w:lang w:val="es-ES"/>
        </w:rPr>
        <w:t>Sección 7 – Informe y Resolución de Problemas de SQA</w:t>
      </w:r>
      <w:bookmarkEnd w:id="31"/>
    </w:p>
    <w:p w14:paraId="39FB722C" w14:textId="3DDD454C" w:rsidR="00484F47" w:rsidRDefault="00484F47" w:rsidP="00484F47">
      <w:pPr>
        <w:rPr>
          <w:lang w:val="es-ES"/>
        </w:rPr>
      </w:pPr>
      <w:r w:rsidRPr="00484F47">
        <w:rPr>
          <w:lang w:val="es-ES"/>
        </w:rPr>
        <w:t>Las auditorías de calidad se documentan mediante formularios oficiales de evaluación, donde se registran las condiciones observadas, puntos de acción, responsables, acciones correctivas y fechas de cumplimiento. A continuación, se presenta un ejemplo real de incidencia documentada durante el desarrollo del proyecto:</w:t>
      </w:r>
    </w:p>
    <w:p w14:paraId="07D79A5D" w14:textId="77777777" w:rsidR="00B657D8" w:rsidRPr="00484F47" w:rsidRDefault="00B657D8" w:rsidP="00484F47">
      <w:pPr>
        <w:rPr>
          <w:lang w:val="es-ES"/>
        </w:rPr>
      </w:pPr>
    </w:p>
    <w:p w14:paraId="04799EA3" w14:textId="3B2D8865" w:rsidR="00C25CD0" w:rsidRPr="004E5D0E" w:rsidRDefault="009A7E51" w:rsidP="00B34AA3">
      <w:pPr>
        <w:pStyle w:val="Ttulo2"/>
        <w:jc w:val="both"/>
        <w:rPr>
          <w:lang w:val="es-ES"/>
        </w:rPr>
      </w:pPr>
      <w:bookmarkStart w:id="32" w:name="_Toc204719624"/>
      <w:r w:rsidRPr="004E5D0E">
        <w:rPr>
          <w:lang w:val="es-ES"/>
        </w:rPr>
        <w:t>7.1 – Incidencias del Proceso de Calidad</w:t>
      </w:r>
      <w:bookmarkEnd w:id="32"/>
    </w:p>
    <w:p w14:paraId="64DCDF01" w14:textId="77777777" w:rsidR="00284EF6" w:rsidRPr="001B5EDF" w:rsidRDefault="00284EF6" w:rsidP="00284EF6">
      <w:pPr>
        <w:tabs>
          <w:tab w:val="left" w:pos="2865"/>
        </w:tabs>
        <w:rPr>
          <w:lang w:val="es-PA"/>
        </w:rPr>
      </w:pPr>
    </w:p>
    <w:p w14:paraId="0864145D" w14:textId="77777777" w:rsidR="00284EF6" w:rsidRPr="001B5EDF" w:rsidRDefault="00284EF6" w:rsidP="00284EF6">
      <w:pPr>
        <w:tabs>
          <w:tab w:val="left" w:pos="2865"/>
        </w:tabs>
        <w:rPr>
          <w:b/>
          <w:lang w:val="es-PA"/>
        </w:rPr>
      </w:pPr>
      <w:r w:rsidRPr="001B5EDF">
        <w:rPr>
          <w:b/>
          <w:lang w:val="es-PA"/>
        </w:rPr>
        <w:t>Tabla 11. Formulario de Auditoría de Procesos</w:t>
      </w:r>
    </w:p>
    <w:p w14:paraId="026DF5F3" w14:textId="77777777" w:rsidR="00284EF6" w:rsidRPr="001B5EDF" w:rsidRDefault="00284EF6" w:rsidP="00284EF6">
      <w:pPr>
        <w:pBdr>
          <w:top w:val="single" w:sz="6" w:space="1" w:color="000000"/>
          <w:left w:val="single" w:sz="6" w:space="1" w:color="000000"/>
          <w:bottom w:val="single" w:sz="6" w:space="1" w:color="000000"/>
          <w:right w:val="single" w:sz="6" w:space="1" w:color="000000"/>
        </w:pBdr>
        <w:jc w:val="center"/>
        <w:rPr>
          <w:lang w:val="es-PA"/>
        </w:rPr>
      </w:pPr>
      <w:r w:rsidRPr="001B5EDF">
        <w:rPr>
          <w:b/>
          <w:lang w:val="es-PA"/>
        </w:rPr>
        <w:t>Formulario de Incidencias del Proceso de Calidad</w:t>
      </w:r>
    </w:p>
    <w:p w14:paraId="4F812DAA" w14:textId="77777777" w:rsidR="00284EF6" w:rsidRPr="00317F83" w:rsidRDefault="00284EF6" w:rsidP="00284EF6">
      <w:pPr>
        <w:pBdr>
          <w:top w:val="single" w:sz="6" w:space="1" w:color="000000"/>
          <w:left w:val="single" w:sz="6" w:space="1" w:color="000000"/>
          <w:bottom w:val="single" w:sz="6" w:space="1" w:color="000000"/>
          <w:right w:val="single" w:sz="6" w:space="1" w:color="000000"/>
        </w:pBdr>
        <w:rPr>
          <w:lang w:val="es-PA"/>
        </w:rPr>
      </w:pPr>
      <w:r w:rsidRPr="001B5EDF">
        <w:rPr>
          <w:lang w:val="es-PA"/>
        </w:rPr>
        <w:tab/>
      </w:r>
      <w:r w:rsidRPr="001B5EDF">
        <w:rPr>
          <w:lang w:val="es-PA"/>
        </w:rPr>
        <w:tab/>
      </w:r>
      <w:r w:rsidRPr="001B5EDF">
        <w:rPr>
          <w:lang w:val="es-PA"/>
        </w:rPr>
        <w:tab/>
      </w:r>
      <w:r w:rsidRPr="001B5EDF">
        <w:rPr>
          <w:lang w:val="es-PA"/>
        </w:rPr>
        <w:tab/>
      </w:r>
      <w:r w:rsidRPr="001B5EDF">
        <w:rPr>
          <w:lang w:val="es-PA"/>
        </w:rPr>
        <w:tab/>
      </w:r>
      <w:r w:rsidRPr="001B5EDF">
        <w:rPr>
          <w:lang w:val="es-PA"/>
        </w:rPr>
        <w:tab/>
      </w:r>
      <w:r w:rsidRPr="001B5EDF">
        <w:rPr>
          <w:lang w:val="es-PA"/>
        </w:rPr>
        <w:tab/>
        <w:t xml:space="preserve">       Identificador de Seguimiento: </w:t>
      </w:r>
      <w:r w:rsidRPr="00317F83">
        <w:rPr>
          <w:u w:val="single"/>
          <w:lang w:val="es-PA"/>
        </w:rPr>
        <w:t>INC-SGCPA-004</w:t>
      </w:r>
    </w:p>
    <w:p w14:paraId="29C1AA0E" w14:textId="77777777" w:rsidR="00284EF6" w:rsidRPr="004310C2" w:rsidRDefault="00284EF6" w:rsidP="00284EF6">
      <w:pPr>
        <w:pBdr>
          <w:top w:val="single" w:sz="6" w:space="1" w:color="000000"/>
          <w:left w:val="single" w:sz="6" w:space="1" w:color="000000"/>
          <w:bottom w:val="single" w:sz="6" w:space="1" w:color="000000"/>
          <w:right w:val="single" w:sz="6" w:space="1" w:color="000000"/>
        </w:pBdr>
        <w:jc w:val="both"/>
        <w:rPr>
          <w:lang w:val="es-PA"/>
        </w:rPr>
      </w:pPr>
      <w:r w:rsidRPr="001B5EDF">
        <w:rPr>
          <w:lang w:val="es-PA"/>
        </w:rPr>
        <w:t xml:space="preserve">Auditor Líder: </w:t>
      </w:r>
      <w:r w:rsidRPr="004310C2">
        <w:rPr>
          <w:lang w:val="es-PA"/>
        </w:rPr>
        <w:t xml:space="preserve">Ing. </w:t>
      </w:r>
      <w:r w:rsidRPr="004310C2">
        <w:rPr>
          <w:u w:val="single"/>
          <w:lang w:val="es-PA"/>
        </w:rPr>
        <w:t>Fernando Lezcano</w:t>
      </w:r>
      <w:r w:rsidRPr="001B5EDF">
        <w:rPr>
          <w:lang w:val="es-PA"/>
        </w:rPr>
        <w:t xml:space="preserve"> </w:t>
      </w:r>
      <w:r w:rsidRPr="004310C2">
        <w:rPr>
          <w:lang w:val="es-PA"/>
        </w:rPr>
        <w:t xml:space="preserve">                                                     </w:t>
      </w:r>
      <w:r w:rsidRPr="001B5EDF">
        <w:rPr>
          <w:lang w:val="es-PA"/>
        </w:rPr>
        <w:t>Fecha del Informe:</w:t>
      </w:r>
      <w:r w:rsidRPr="004310C2">
        <w:rPr>
          <w:lang w:val="es-PA"/>
        </w:rPr>
        <w:t xml:space="preserve"> </w:t>
      </w:r>
      <w:r w:rsidRPr="004310C2">
        <w:rPr>
          <w:u w:val="single"/>
          <w:lang w:val="es-PA"/>
        </w:rPr>
        <w:t>2</w:t>
      </w:r>
      <w:r>
        <w:rPr>
          <w:u w:val="single"/>
          <w:lang w:val="es-PA"/>
        </w:rPr>
        <w:t>0</w:t>
      </w:r>
      <w:r w:rsidRPr="004310C2">
        <w:rPr>
          <w:u w:val="single"/>
          <w:lang w:val="es-PA"/>
        </w:rPr>
        <w:t>/07/2025</w:t>
      </w:r>
    </w:p>
    <w:p w14:paraId="05A596A8" w14:textId="77777777" w:rsidR="00284EF6" w:rsidRPr="004310C2" w:rsidRDefault="00284EF6" w:rsidP="00284EF6">
      <w:pPr>
        <w:pBdr>
          <w:top w:val="single" w:sz="6" w:space="1" w:color="000000"/>
          <w:left w:val="single" w:sz="6" w:space="1" w:color="000000"/>
          <w:bottom w:val="single" w:sz="6" w:space="1" w:color="000000"/>
          <w:right w:val="single" w:sz="6" w:space="1" w:color="000000"/>
        </w:pBdr>
        <w:rPr>
          <w:u w:val="single"/>
          <w:lang w:val="es-PA"/>
        </w:rPr>
      </w:pPr>
      <w:r w:rsidRPr="001B5EDF">
        <w:rPr>
          <w:lang w:val="es-PA"/>
        </w:rPr>
        <w:t xml:space="preserve">Equipo Auditor: </w:t>
      </w:r>
      <w:r w:rsidRPr="004310C2">
        <w:rPr>
          <w:u w:val="single"/>
          <w:lang w:val="es-PA"/>
        </w:rPr>
        <w:t>Angel Marquez</w:t>
      </w:r>
    </w:p>
    <w:p w14:paraId="3C916E05" w14:textId="77777777" w:rsidR="00284EF6" w:rsidRPr="004310C2" w:rsidRDefault="00284EF6" w:rsidP="00284EF6">
      <w:pPr>
        <w:pBdr>
          <w:top w:val="single" w:sz="6" w:space="1" w:color="000000"/>
          <w:left w:val="single" w:sz="6" w:space="1" w:color="000000"/>
          <w:bottom w:val="single" w:sz="6" w:space="1" w:color="000000"/>
          <w:right w:val="single" w:sz="6" w:space="1" w:color="000000"/>
        </w:pBdr>
        <w:rPr>
          <w:u w:val="single"/>
          <w:lang w:val="es-PA"/>
        </w:rPr>
      </w:pPr>
      <w:r w:rsidRPr="004310C2">
        <w:rPr>
          <w:lang w:val="es-PA"/>
        </w:rPr>
        <w:t xml:space="preserve">                         </w:t>
      </w:r>
      <w:r w:rsidRPr="004310C2">
        <w:rPr>
          <w:u w:val="single"/>
          <w:lang w:val="es-PA"/>
        </w:rPr>
        <w:t xml:space="preserve"> Josue Pino</w:t>
      </w:r>
    </w:p>
    <w:p w14:paraId="32367821" w14:textId="77777777" w:rsidR="00284EF6" w:rsidRPr="00317F83" w:rsidRDefault="00284EF6" w:rsidP="00284EF6">
      <w:pPr>
        <w:pBdr>
          <w:top w:val="single" w:sz="6" w:space="1" w:color="000000"/>
          <w:left w:val="single" w:sz="6" w:space="1" w:color="000000"/>
          <w:bottom w:val="single" w:sz="6" w:space="1" w:color="000000"/>
          <w:right w:val="single" w:sz="6" w:space="1" w:color="000000"/>
        </w:pBdr>
        <w:rPr>
          <w:u w:val="single"/>
          <w:lang w:val="es-PA"/>
        </w:rPr>
      </w:pPr>
      <w:r w:rsidRPr="001B5EDF">
        <w:rPr>
          <w:lang w:val="es-PA"/>
        </w:rPr>
        <w:t xml:space="preserve">Nombre del Proyecto: </w:t>
      </w:r>
      <w:r w:rsidRPr="00317F83">
        <w:rPr>
          <w:u w:val="single"/>
          <w:lang w:val="es-PA"/>
        </w:rPr>
        <w:t>Sistema de Gestión de Calidad para Procesos Académicos (SGCPA)</w:t>
      </w:r>
    </w:p>
    <w:p w14:paraId="6EAB5A4F" w14:textId="77777777" w:rsidR="00284EF6" w:rsidRPr="001B5EDF" w:rsidRDefault="00284EF6" w:rsidP="00284EF6">
      <w:pPr>
        <w:pBdr>
          <w:top w:val="single" w:sz="6" w:space="1" w:color="000000"/>
          <w:left w:val="single" w:sz="6" w:space="1" w:color="000000"/>
          <w:bottom w:val="single" w:sz="6" w:space="1" w:color="000000"/>
          <w:right w:val="single" w:sz="6" w:space="1" w:color="000000"/>
        </w:pBdr>
        <w:rPr>
          <w:lang w:val="es-PA"/>
        </w:rPr>
      </w:pPr>
      <w:r w:rsidRPr="001B5EDF">
        <w:rPr>
          <w:lang w:val="es-PA"/>
        </w:rPr>
        <w:t xml:space="preserve">Fecha de la Auditoría: </w:t>
      </w:r>
      <w:r>
        <w:rPr>
          <w:u w:val="single"/>
          <w:lang w:val="es-PA"/>
        </w:rPr>
        <w:t>18</w:t>
      </w:r>
      <w:r w:rsidRPr="00317F83">
        <w:rPr>
          <w:u w:val="single"/>
          <w:lang w:val="es-PA"/>
        </w:rPr>
        <w:t>/07/2025</w:t>
      </w:r>
    </w:p>
    <w:p w14:paraId="3EB47E1D" w14:textId="77777777" w:rsidR="00284EF6" w:rsidRPr="00317F83" w:rsidRDefault="00284EF6" w:rsidP="00284EF6">
      <w:pPr>
        <w:pBdr>
          <w:top w:val="single" w:sz="6" w:space="1" w:color="000000"/>
          <w:left w:val="single" w:sz="6" w:space="1" w:color="000000"/>
          <w:bottom w:val="single" w:sz="6" w:space="1" w:color="000000"/>
          <w:right w:val="single" w:sz="6" w:space="1" w:color="000000"/>
        </w:pBdr>
        <w:rPr>
          <w:lang w:val="es-PA"/>
        </w:rPr>
      </w:pPr>
      <w:r w:rsidRPr="001B5EDF">
        <w:rPr>
          <w:lang w:val="es-PA"/>
        </w:rPr>
        <w:t xml:space="preserve">Proceso/Procedimiento Auditados: </w:t>
      </w:r>
      <w:r w:rsidRPr="00317F83">
        <w:rPr>
          <w:u w:val="single"/>
          <w:lang w:val="es-PA"/>
        </w:rPr>
        <w:t>Control de Trazabilidad de Requisitos</w:t>
      </w:r>
    </w:p>
    <w:p w14:paraId="2D56EA4A" w14:textId="77777777" w:rsidR="00284EF6" w:rsidRPr="00317F83" w:rsidRDefault="00284EF6" w:rsidP="00284EF6">
      <w:pPr>
        <w:pBdr>
          <w:top w:val="single" w:sz="6" w:space="1" w:color="000000"/>
          <w:left w:val="single" w:sz="6" w:space="1" w:color="000000"/>
          <w:bottom w:val="single" w:sz="6" w:space="1" w:color="000000"/>
          <w:right w:val="single" w:sz="6" w:space="1" w:color="000000"/>
        </w:pBdr>
        <w:rPr>
          <w:lang w:val="es-PA"/>
        </w:rPr>
      </w:pPr>
      <w:r w:rsidRPr="001B5EDF">
        <w:rPr>
          <w:lang w:val="es-PA"/>
        </w:rPr>
        <w:t xml:space="preserve">Lista de Verificación Utilizada: (Adjuntar) </w:t>
      </w:r>
      <w:r w:rsidRPr="00317F83">
        <w:rPr>
          <w:u w:val="single"/>
          <w:lang w:val="es-PA"/>
        </w:rPr>
        <w:t>Lista de Auditoría Proceso de Requisitos v1.2</w:t>
      </w:r>
    </w:p>
    <w:p w14:paraId="7A66E4DB" w14:textId="77777777" w:rsidR="00284EF6" w:rsidRPr="001B5EDF" w:rsidRDefault="00284EF6" w:rsidP="00284EF6">
      <w:pPr>
        <w:pBdr>
          <w:top w:val="single" w:sz="6" w:space="1" w:color="000000"/>
          <w:left w:val="single" w:sz="6" w:space="1" w:color="000000"/>
          <w:bottom w:val="single" w:sz="6" w:space="1" w:color="000000"/>
          <w:right w:val="single" w:sz="6" w:space="1" w:color="000000"/>
        </w:pBdr>
        <w:rPr>
          <w:lang w:val="es-PA"/>
        </w:rPr>
      </w:pPr>
      <w:r w:rsidRPr="001B5EDF">
        <w:rPr>
          <w:lang w:val="es-PA"/>
        </w:rPr>
        <w:t>Resultados de la Auditoría: (Marcar uno)</w:t>
      </w:r>
    </w:p>
    <w:p w14:paraId="5866ACCE" w14:textId="77777777" w:rsidR="00284EF6" w:rsidRPr="001B5EDF" w:rsidRDefault="00284EF6" w:rsidP="00284EF6">
      <w:pPr>
        <w:pBdr>
          <w:top w:val="single" w:sz="6" w:space="1" w:color="000000"/>
          <w:left w:val="single" w:sz="6" w:space="1" w:color="000000"/>
          <w:bottom w:val="single" w:sz="6" w:space="1" w:color="000000"/>
          <w:right w:val="single" w:sz="6" w:space="1" w:color="000000"/>
        </w:pBdr>
        <w:spacing w:before="240" w:after="240"/>
        <w:rPr>
          <w:lang w:val="es-PA"/>
        </w:rPr>
      </w:pPr>
      <w:r w:rsidRPr="001B5EDF">
        <w:rPr>
          <w:lang w:val="es-PA"/>
        </w:rPr>
        <w:t>_____ Proceso/Procedimiento Aceptable</w:t>
      </w:r>
    </w:p>
    <w:p w14:paraId="76002F6D" w14:textId="77777777" w:rsidR="00284EF6" w:rsidRPr="001B5EDF" w:rsidRDefault="00284EF6" w:rsidP="00284EF6">
      <w:pPr>
        <w:pBdr>
          <w:top w:val="single" w:sz="6" w:space="1" w:color="000000"/>
          <w:left w:val="single" w:sz="6" w:space="1" w:color="000000"/>
          <w:bottom w:val="single" w:sz="6" w:space="1" w:color="000000"/>
          <w:right w:val="single" w:sz="6" w:space="1" w:color="000000"/>
        </w:pBdr>
        <w:spacing w:before="240" w:after="240"/>
        <w:rPr>
          <w:lang w:val="es-PA"/>
        </w:rPr>
      </w:pPr>
      <w:r>
        <w:rPr>
          <w:rFonts w:ascii="Segoe UI Symbol" w:hAnsi="Segoe UI Symbol" w:cs="Segoe UI Symbol"/>
          <w:u w:val="single"/>
          <w:lang w:val="es-PA"/>
        </w:rPr>
        <w:t xml:space="preserve">    </w:t>
      </w:r>
      <w:r w:rsidRPr="00317F83">
        <w:rPr>
          <w:rFonts w:ascii="Segoe UI Symbol" w:hAnsi="Segoe UI Symbol" w:cs="Segoe UI Symbol"/>
          <w:u w:val="single"/>
          <w:lang w:val="es-PA"/>
        </w:rPr>
        <w:t>✓</w:t>
      </w:r>
      <w:r w:rsidRPr="00317F83">
        <w:rPr>
          <w:u w:val="single"/>
          <w:lang w:val="es-PA"/>
        </w:rPr>
        <w:t xml:space="preserve">    </w:t>
      </w:r>
      <w:r w:rsidRPr="00317F83">
        <w:rPr>
          <w:lang w:val="es-PA"/>
        </w:rPr>
        <w:t>Proceso</w:t>
      </w:r>
      <w:r w:rsidRPr="001B5EDF">
        <w:rPr>
          <w:lang w:val="es-PA"/>
        </w:rPr>
        <w:t xml:space="preserve">/Procedimiento No Aceptable </w:t>
      </w:r>
      <w:r w:rsidRPr="001B5EDF">
        <w:rPr>
          <w:lang w:val="es-PA"/>
        </w:rPr>
        <w:br/>
        <w:t xml:space="preserve">        </w:t>
      </w:r>
      <w:proofErr w:type="gramStart"/>
      <w:r w:rsidRPr="001B5EDF">
        <w:rPr>
          <w:lang w:val="es-PA"/>
        </w:rPr>
        <w:t xml:space="preserve">   (</w:t>
      </w:r>
      <w:proofErr w:type="gramEnd"/>
      <w:r w:rsidRPr="001B5EDF">
        <w:rPr>
          <w:lang w:val="es-PA"/>
        </w:rPr>
        <w:t>Sujeto a la finalización satisfactoria de los puntos de acción listados a continuación)</w:t>
      </w:r>
    </w:p>
    <w:p w14:paraId="00286B94" w14:textId="77777777" w:rsidR="00284EF6" w:rsidRPr="00317F83" w:rsidRDefault="00284EF6" w:rsidP="00284EF6">
      <w:pPr>
        <w:pBdr>
          <w:top w:val="single" w:sz="6" w:space="1" w:color="000000"/>
          <w:left w:val="single" w:sz="6" w:space="1" w:color="000000"/>
          <w:bottom w:val="single" w:sz="6" w:space="1" w:color="000000"/>
          <w:right w:val="single" w:sz="6" w:space="1" w:color="000000"/>
        </w:pBdr>
        <w:rPr>
          <w:lang w:val="es-PA"/>
        </w:rPr>
      </w:pPr>
      <w:r w:rsidRPr="001B5EDF">
        <w:rPr>
          <w:lang w:val="es-PA"/>
        </w:rPr>
        <w:tab/>
      </w:r>
      <w:r w:rsidRPr="001B5EDF">
        <w:rPr>
          <w:lang w:val="es-PA"/>
        </w:rPr>
        <w:tab/>
        <w:t>Condiciones observadas:</w:t>
      </w:r>
      <w:r w:rsidRPr="00317F83">
        <w:rPr>
          <w:lang w:val="es-PA"/>
        </w:rPr>
        <w:t xml:space="preserve"> Se detectó que tres requisitos funcionales (RF-03, RF-07, RF-12) no están referenciados en la matriz de trazabilidad ni en el plan de pruebas. Esto representa un riesgo para la cobertura completa de los casos de uso críticos.</w:t>
      </w:r>
    </w:p>
    <w:p w14:paraId="29B3AD5C" w14:textId="77777777" w:rsidR="00284EF6" w:rsidRPr="001B5EDF" w:rsidRDefault="00284EF6" w:rsidP="00284EF6">
      <w:pPr>
        <w:pBdr>
          <w:top w:val="single" w:sz="6" w:space="1" w:color="000000"/>
          <w:left w:val="single" w:sz="6" w:space="1" w:color="000000"/>
          <w:bottom w:val="single" w:sz="6" w:space="1" w:color="000000"/>
          <w:right w:val="single" w:sz="6" w:space="1" w:color="000000"/>
        </w:pBdr>
        <w:rPr>
          <w:lang w:val="es-PA"/>
        </w:rPr>
      </w:pPr>
      <w:r w:rsidRPr="001B5EDF">
        <w:rPr>
          <w:lang w:val="es-PA"/>
        </w:rPr>
        <w:t>__________________________________________________________________________________________</w:t>
      </w:r>
    </w:p>
    <w:p w14:paraId="6D0E7CC9" w14:textId="77777777" w:rsidR="00284EF6" w:rsidRPr="001B5EDF" w:rsidRDefault="00284EF6" w:rsidP="00284EF6">
      <w:pPr>
        <w:pBdr>
          <w:top w:val="single" w:sz="6" w:space="1" w:color="000000"/>
          <w:left w:val="single" w:sz="6" w:space="1" w:color="000000"/>
          <w:bottom w:val="single" w:sz="6" w:space="1" w:color="000000"/>
          <w:right w:val="single" w:sz="6" w:space="1" w:color="000000"/>
        </w:pBdr>
        <w:rPr>
          <w:lang w:val="es-PA"/>
        </w:rPr>
      </w:pPr>
      <w:r w:rsidRPr="001B5EDF">
        <w:rPr>
          <w:lang w:val="es-PA"/>
        </w:rPr>
        <w:t>Punto de Acción (PA):</w:t>
      </w:r>
    </w:p>
    <w:p w14:paraId="5FD6157E" w14:textId="77777777" w:rsidR="00284EF6" w:rsidRPr="001B5EDF" w:rsidRDefault="00284EF6" w:rsidP="00284EF6">
      <w:pPr>
        <w:pBdr>
          <w:top w:val="single" w:sz="6" w:space="1" w:color="000000"/>
          <w:left w:val="single" w:sz="6" w:space="1" w:color="000000"/>
          <w:bottom w:val="single" w:sz="6" w:space="1" w:color="000000"/>
          <w:right w:val="single" w:sz="6" w:space="1" w:color="000000"/>
        </w:pBdr>
        <w:tabs>
          <w:tab w:val="left" w:pos="876"/>
          <w:tab w:val="left" w:pos="3240"/>
          <w:tab w:val="left" w:pos="5400"/>
          <w:tab w:val="left" w:pos="7560"/>
        </w:tabs>
        <w:rPr>
          <w:u w:val="single"/>
          <w:lang w:val="es-PA"/>
        </w:rPr>
      </w:pPr>
      <w:r w:rsidRPr="001B5EDF">
        <w:rPr>
          <w:u w:val="single"/>
          <w:lang w:val="es-PA"/>
        </w:rPr>
        <w:t>Título</w:t>
      </w:r>
      <w:r>
        <w:rPr>
          <w:u w:val="single"/>
          <w:lang w:val="es-PA"/>
        </w:rPr>
        <w:t xml:space="preserve">: </w:t>
      </w:r>
      <w:r w:rsidRPr="00317F83">
        <w:rPr>
          <w:u w:val="single"/>
          <w:lang w:val="es-PA"/>
        </w:rPr>
        <w:t>Inclusión de Requisitos Faltantes en la Matriz</w:t>
      </w:r>
      <w:r w:rsidRPr="001B5EDF">
        <w:rPr>
          <w:u w:val="single"/>
          <w:lang w:val="es-PA"/>
        </w:rPr>
        <w:tab/>
        <w:t>Asignado a:</w:t>
      </w:r>
      <w:r>
        <w:rPr>
          <w:u w:val="single"/>
          <w:lang w:val="es-PA"/>
        </w:rPr>
        <w:t xml:space="preserve"> Responsable de Documentación</w:t>
      </w:r>
      <w:r w:rsidRPr="001B5EDF">
        <w:rPr>
          <w:u w:val="single"/>
          <w:lang w:val="es-PA"/>
        </w:rPr>
        <w:tab/>
        <w:t>Fecha de entrega:</w:t>
      </w:r>
      <w:r>
        <w:rPr>
          <w:u w:val="single"/>
          <w:lang w:val="es-PA"/>
        </w:rPr>
        <w:t>22/07/2025</w:t>
      </w:r>
      <w:r w:rsidRPr="001B5EDF">
        <w:rPr>
          <w:u w:val="single"/>
          <w:lang w:val="es-PA"/>
        </w:rPr>
        <w:tab/>
        <w:t>Fecha de cumplimiento:</w:t>
      </w:r>
      <w:r>
        <w:rPr>
          <w:u w:val="single"/>
          <w:lang w:val="es-PA"/>
        </w:rPr>
        <w:t xml:space="preserve"> 24/07/2025 </w:t>
      </w:r>
      <w:r w:rsidRPr="001B5EDF">
        <w:rPr>
          <w:u w:val="single"/>
          <w:lang w:val="es-PA"/>
        </w:rPr>
        <w:t xml:space="preserve"> </w:t>
      </w:r>
    </w:p>
    <w:p w14:paraId="330360F6" w14:textId="77777777" w:rsidR="00284EF6" w:rsidRPr="001B5EDF" w:rsidRDefault="00284EF6" w:rsidP="00284EF6">
      <w:pPr>
        <w:pBdr>
          <w:top w:val="single" w:sz="6" w:space="1" w:color="000000"/>
          <w:left w:val="single" w:sz="6" w:space="1" w:color="000000"/>
          <w:bottom w:val="single" w:sz="6" w:space="1" w:color="000000"/>
          <w:right w:val="single" w:sz="6" w:space="1" w:color="000000"/>
        </w:pBdr>
        <w:rPr>
          <w:lang w:val="es-PA"/>
        </w:rPr>
      </w:pPr>
      <w:r w:rsidRPr="001B5EDF">
        <w:rPr>
          <w:lang w:val="es-PA"/>
        </w:rPr>
        <w:t>Acción Correctiva:</w:t>
      </w:r>
      <w:r>
        <w:rPr>
          <w:lang w:val="es-PA"/>
        </w:rPr>
        <w:t xml:space="preserve"> </w:t>
      </w:r>
      <w:r w:rsidRPr="00F24955">
        <w:rPr>
          <w:lang w:val="es-PA"/>
        </w:rPr>
        <w:t>Actualizar la matriz de trazabilidad para incluir los requisitos RF-03, RF-07 y RF-12. Validar con el equipo de pruebas que estos se integren en los casos de prueba correspondientes y sean verificados antes de la entrega fin</w:t>
      </w:r>
      <w:r>
        <w:rPr>
          <w:lang w:val="es-PA"/>
        </w:rPr>
        <w:t>al.</w:t>
      </w:r>
      <w:r w:rsidRPr="001B5EDF">
        <w:rPr>
          <w:lang w:val="es-PA"/>
        </w:rPr>
        <w:tab/>
      </w:r>
    </w:p>
    <w:p w14:paraId="23AB7D35" w14:textId="77777777" w:rsidR="00284EF6" w:rsidRPr="001B5EDF" w:rsidRDefault="00284EF6" w:rsidP="00284EF6">
      <w:pPr>
        <w:pBdr>
          <w:top w:val="single" w:sz="6" w:space="1" w:color="000000"/>
          <w:left w:val="single" w:sz="6" w:space="1" w:color="000000"/>
          <w:bottom w:val="single" w:sz="6" w:space="1" w:color="000000"/>
          <w:right w:val="single" w:sz="6" w:space="1" w:color="000000"/>
        </w:pBdr>
        <w:rPr>
          <w:lang w:val="es-PA"/>
        </w:rPr>
      </w:pPr>
      <w:r w:rsidRPr="001B5EDF">
        <w:rPr>
          <w:lang w:val="es-PA"/>
        </w:rPr>
        <w:t>____________________________________________________________________________________</w:t>
      </w:r>
    </w:p>
    <w:p w14:paraId="04EF2ACE" w14:textId="77777777" w:rsidR="00284EF6" w:rsidRDefault="00284EF6" w:rsidP="00284EF6">
      <w:pPr>
        <w:pBdr>
          <w:top w:val="single" w:sz="6" w:space="1" w:color="000000"/>
          <w:left w:val="single" w:sz="6" w:space="1" w:color="000000"/>
          <w:bottom w:val="single" w:sz="6" w:space="1" w:color="000000"/>
          <w:right w:val="single" w:sz="6" w:space="1" w:color="000000"/>
        </w:pBdr>
        <w:rPr>
          <w:lang w:val="es-PA"/>
        </w:rPr>
      </w:pPr>
      <w:r w:rsidRPr="001B5EDF">
        <w:rPr>
          <w:lang w:val="es-PA"/>
        </w:rPr>
        <w:t>Disposición: (Marcar uno) </w:t>
      </w:r>
      <w:proofErr w:type="gramStart"/>
      <w:r w:rsidRPr="001B5EDF">
        <w:rPr>
          <w:lang w:val="es-PA"/>
        </w:rPr>
        <w:t>Aprobar  Cancelar</w:t>
      </w:r>
      <w:proofErr w:type="gramEnd"/>
      <w:r w:rsidRPr="001B5EDF">
        <w:rPr>
          <w:lang w:val="es-PA"/>
        </w:rPr>
        <w:t>  Posponer</w:t>
      </w:r>
    </w:p>
    <w:p w14:paraId="6649DE6D" w14:textId="77777777" w:rsidR="00284EF6" w:rsidRPr="00F24955" w:rsidRDefault="00284EF6" w:rsidP="00284EF6">
      <w:pPr>
        <w:pBdr>
          <w:top w:val="single" w:sz="6" w:space="1" w:color="000000"/>
          <w:left w:val="single" w:sz="6" w:space="1" w:color="000000"/>
          <w:bottom w:val="single" w:sz="6" w:space="1" w:color="000000"/>
          <w:right w:val="single" w:sz="6" w:space="1" w:color="000000"/>
        </w:pBdr>
        <w:rPr>
          <w:lang w:val="es-PA"/>
        </w:rPr>
      </w:pPr>
      <w:r>
        <w:rPr>
          <w:lang w:val="es-PA"/>
        </w:rPr>
        <w:t xml:space="preserve">                                                  </w:t>
      </w:r>
      <w:r w:rsidRPr="00F24955">
        <w:rPr>
          <w:rFonts w:ascii="Segoe UI Symbol" w:hAnsi="Segoe UI Symbol" w:cs="Segoe UI Symbol"/>
          <w:lang w:val="es-PA"/>
        </w:rPr>
        <w:t>✓</w:t>
      </w:r>
    </w:p>
    <w:p w14:paraId="3AE6E147" w14:textId="77777777" w:rsidR="00284EF6" w:rsidRPr="001B5EDF" w:rsidRDefault="00284EF6" w:rsidP="00284EF6">
      <w:pPr>
        <w:pBdr>
          <w:top w:val="single" w:sz="6" w:space="1" w:color="000000"/>
          <w:left w:val="single" w:sz="6" w:space="1" w:color="000000"/>
          <w:bottom w:val="single" w:sz="6" w:space="1" w:color="000000"/>
          <w:right w:val="single" w:sz="6" w:space="1" w:color="000000"/>
        </w:pBdr>
        <w:rPr>
          <w:lang w:val="es-PA"/>
        </w:rPr>
      </w:pPr>
      <w:r w:rsidRPr="001B5EDF">
        <w:rPr>
          <w:lang w:val="es-PA"/>
        </w:rPr>
        <w:t>Gerente de Proyectos:</w:t>
      </w:r>
      <w:r>
        <w:rPr>
          <w:lang w:val="es-PA"/>
        </w:rPr>
        <w:t xml:space="preserve"> Edward Camaño</w:t>
      </w:r>
      <w:r w:rsidRPr="001B5EDF">
        <w:rPr>
          <w:lang w:val="es-PA"/>
        </w:rPr>
        <w:tab/>
      </w:r>
      <w:r w:rsidRPr="001B5EDF">
        <w:rPr>
          <w:lang w:val="es-PA"/>
        </w:rPr>
        <w:tab/>
      </w:r>
      <w:r w:rsidRPr="001B5EDF">
        <w:rPr>
          <w:lang w:val="es-PA"/>
        </w:rPr>
        <w:tab/>
      </w:r>
      <w:r w:rsidRPr="001B5EDF">
        <w:rPr>
          <w:lang w:val="es-PA"/>
        </w:rPr>
        <w:tab/>
      </w:r>
      <w:r w:rsidRPr="001B5EDF">
        <w:rPr>
          <w:lang w:val="es-PA"/>
        </w:rPr>
        <w:tab/>
      </w:r>
      <w:r w:rsidRPr="001B5EDF">
        <w:rPr>
          <w:lang w:val="es-PA"/>
        </w:rPr>
        <w:tab/>
      </w:r>
      <w:r w:rsidRPr="001B5EDF">
        <w:rPr>
          <w:lang w:val="es-PA"/>
        </w:rPr>
        <w:tab/>
        <w:t>Fecha:</w:t>
      </w:r>
      <w:r>
        <w:rPr>
          <w:lang w:val="es-PA"/>
        </w:rPr>
        <w:t xml:space="preserve"> 25/07/2025</w:t>
      </w:r>
    </w:p>
    <w:p w14:paraId="465D26ED" w14:textId="77777777" w:rsidR="00284EF6" w:rsidRPr="001B5EDF" w:rsidRDefault="00284EF6" w:rsidP="00284EF6">
      <w:pPr>
        <w:pBdr>
          <w:top w:val="single" w:sz="6" w:space="1" w:color="000000"/>
          <w:left w:val="single" w:sz="6" w:space="1" w:color="000000"/>
          <w:bottom w:val="single" w:sz="6" w:space="1" w:color="000000"/>
          <w:right w:val="single" w:sz="6" w:space="1" w:color="000000"/>
        </w:pBdr>
        <w:rPr>
          <w:lang w:val="es-PA"/>
        </w:rPr>
      </w:pPr>
      <w:r w:rsidRPr="001B5EDF">
        <w:rPr>
          <w:lang w:val="es-PA"/>
        </w:rPr>
        <w:t>____________________________________________________________________________________</w:t>
      </w:r>
    </w:p>
    <w:p w14:paraId="7EAB2C88" w14:textId="77777777" w:rsidR="00284EF6" w:rsidRPr="001B5EDF" w:rsidRDefault="00284EF6" w:rsidP="00284EF6">
      <w:pPr>
        <w:pBdr>
          <w:top w:val="single" w:sz="6" w:space="1" w:color="000000"/>
          <w:left w:val="single" w:sz="6" w:space="1" w:color="000000"/>
          <w:bottom w:val="single" w:sz="6" w:space="1" w:color="000000"/>
          <w:right w:val="single" w:sz="6" w:space="1" w:color="000000"/>
        </w:pBdr>
        <w:rPr>
          <w:lang w:val="es-PA"/>
        </w:rPr>
      </w:pPr>
      <w:r w:rsidRPr="001B5EDF">
        <w:rPr>
          <w:lang w:val="es-PA"/>
        </w:rPr>
        <w:t>Cierre del Punto de Acción (PA):</w:t>
      </w:r>
    </w:p>
    <w:p w14:paraId="07D866D4" w14:textId="77777777" w:rsidR="00284EF6" w:rsidRPr="001B5EDF" w:rsidRDefault="00284EF6" w:rsidP="00284EF6">
      <w:pPr>
        <w:pBdr>
          <w:top w:val="single" w:sz="6" w:space="1" w:color="000000"/>
          <w:left w:val="single" w:sz="6" w:space="1" w:color="000000"/>
          <w:bottom w:val="single" w:sz="6" w:space="1" w:color="000000"/>
          <w:right w:val="single" w:sz="6" w:space="1" w:color="000000"/>
        </w:pBdr>
        <w:rPr>
          <w:lang w:val="es-PA"/>
        </w:rPr>
      </w:pPr>
      <w:r w:rsidRPr="001B5EDF">
        <w:rPr>
          <w:lang w:val="es-PA"/>
        </w:rPr>
        <w:t>Aprobación SQA:</w:t>
      </w:r>
      <w:r>
        <w:rPr>
          <w:lang w:val="es-PA"/>
        </w:rPr>
        <w:t xml:space="preserve"> Fernando Lezcano</w:t>
      </w:r>
      <w:r w:rsidRPr="001B5EDF">
        <w:rPr>
          <w:lang w:val="es-PA"/>
        </w:rPr>
        <w:tab/>
      </w:r>
      <w:r w:rsidRPr="001B5EDF">
        <w:rPr>
          <w:lang w:val="es-PA"/>
        </w:rPr>
        <w:tab/>
      </w:r>
      <w:r w:rsidRPr="001B5EDF">
        <w:rPr>
          <w:lang w:val="es-PA"/>
        </w:rPr>
        <w:tab/>
      </w:r>
      <w:r w:rsidRPr="001B5EDF">
        <w:rPr>
          <w:lang w:val="es-PA"/>
        </w:rPr>
        <w:tab/>
      </w:r>
      <w:r w:rsidRPr="001B5EDF">
        <w:rPr>
          <w:lang w:val="es-PA"/>
        </w:rPr>
        <w:tab/>
      </w:r>
      <w:r w:rsidRPr="001B5EDF">
        <w:rPr>
          <w:lang w:val="es-PA"/>
        </w:rPr>
        <w:tab/>
      </w:r>
      <w:r w:rsidRPr="001B5EDF">
        <w:rPr>
          <w:lang w:val="es-PA"/>
        </w:rPr>
        <w:tab/>
        <w:t>Fecha:</w:t>
      </w:r>
      <w:r>
        <w:rPr>
          <w:lang w:val="es-PA"/>
        </w:rPr>
        <w:t xml:space="preserve"> 25/07/2025</w:t>
      </w:r>
    </w:p>
    <w:p w14:paraId="13ED8B97" w14:textId="77777777" w:rsidR="00284EF6" w:rsidRPr="001B5EDF" w:rsidRDefault="00284EF6" w:rsidP="00284EF6">
      <w:pPr>
        <w:pBdr>
          <w:top w:val="single" w:sz="6" w:space="1" w:color="000000"/>
          <w:left w:val="single" w:sz="6" w:space="1" w:color="000000"/>
          <w:bottom w:val="single" w:sz="6" w:space="1" w:color="000000"/>
          <w:right w:val="single" w:sz="6" w:space="1" w:color="000000"/>
        </w:pBdr>
        <w:rPr>
          <w:lang w:val="es-PA"/>
        </w:rPr>
      </w:pPr>
      <w:r w:rsidRPr="001B5EDF">
        <w:rPr>
          <w:sz w:val="16"/>
          <w:szCs w:val="16"/>
          <w:lang w:val="es-PA"/>
        </w:rPr>
        <w:t>(Archivar el formulario completado en el Registro de Evaluación de SQA)</w:t>
      </w:r>
    </w:p>
    <w:p w14:paraId="116C3CC7" w14:textId="77777777" w:rsidR="00C25CD0" w:rsidRPr="00284EF6" w:rsidRDefault="00C25CD0">
      <w:pPr>
        <w:rPr>
          <w:lang w:val="es-PA"/>
        </w:rPr>
      </w:pPr>
    </w:p>
    <w:sectPr w:rsidR="00C25CD0" w:rsidRPr="00284EF6">
      <w:headerReference w:type="default" r:id="rId41"/>
      <w:footerReference w:type="default" r:id="rId42"/>
      <w:pgSz w:w="12240" w:h="15840"/>
      <w:pgMar w:top="1701" w:right="1083" w:bottom="1440" w:left="1083" w:header="578" w:footer="30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E3120B" w14:textId="77777777" w:rsidR="007C1054" w:rsidRDefault="007C1054">
      <w:r>
        <w:separator/>
      </w:r>
    </w:p>
  </w:endnote>
  <w:endnote w:type="continuationSeparator" w:id="0">
    <w:p w14:paraId="663CAD20" w14:textId="77777777" w:rsidR="007C1054" w:rsidRDefault="007C10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Helvetica Neue">
    <w:charset w:val="00"/>
    <w:family w:val="auto"/>
    <w:pitch w:val="default"/>
  </w:font>
  <w:font w:name="Helvetica">
    <w:panose1 w:val="020B0604020202020204"/>
    <w:charset w:val="00"/>
    <w:family w:val="swiss"/>
    <w:pitch w:val="variable"/>
    <w:sig w:usb0="E0002EFF" w:usb1="C000785B" w:usb2="00000009" w:usb3="00000000" w:csb0="000001FF" w:csb1="00000000"/>
    <w:embedRegular r:id="rId1" w:fontKey="{3E1AD0A5-83E1-47D5-A8AD-33CA2A1B8C2D}"/>
    <w:embedItalic r:id="rId2" w:fontKey="{12E993BE-720C-4092-AC6A-CC7E0D045991}"/>
  </w:font>
  <w:font w:name="Georgia">
    <w:panose1 w:val="02040502050405020303"/>
    <w:charset w:val="00"/>
    <w:family w:val="roman"/>
    <w:pitch w:val="variable"/>
    <w:sig w:usb0="00000287" w:usb1="00000000" w:usb2="00000000" w:usb3="00000000" w:csb0="0000009F" w:csb1="00000000"/>
    <w:embedRegular r:id="rId3" w:fontKey="{26A160C9-A005-4AF2-AEA7-CC1B3F702AB8}"/>
    <w:embedItalic r:id="rId4" w:fontKey="{BFD78117-B00A-4552-8053-7DE54808EE2A}"/>
  </w:font>
  <w:font w:name="Calibri">
    <w:panose1 w:val="020F0502020204030204"/>
    <w:charset w:val="00"/>
    <w:family w:val="swiss"/>
    <w:pitch w:val="variable"/>
    <w:sig w:usb0="E4002EFF" w:usb1="C200247B" w:usb2="00000009" w:usb3="00000000" w:csb0="000001FF" w:csb1="00000000"/>
    <w:embedRegular r:id="rId5" w:fontKey="{FB7281B5-CDD8-433F-91D9-7AA609169DB4}"/>
  </w:font>
  <w:font w:name="Aptos">
    <w:charset w:val="00"/>
    <w:family w:val="swiss"/>
    <w:pitch w:val="variable"/>
    <w:sig w:usb0="20000287" w:usb1="00000003" w:usb2="00000000" w:usb3="00000000" w:csb0="0000019F" w:csb1="00000000"/>
    <w:embedRegular r:id="rId6" w:fontKey="{B38D2609-1774-4516-A89D-079CA714C39D}"/>
    <w:embedBold r:id="rId7" w:fontKey="{971DC0C9-BDB3-4ADA-8A10-75BAC493CD9D}"/>
  </w:font>
  <w:font w:name="Calibri Light">
    <w:panose1 w:val="020F0302020204030204"/>
    <w:charset w:val="00"/>
    <w:family w:val="swiss"/>
    <w:pitch w:val="variable"/>
    <w:sig w:usb0="E4002EFF" w:usb1="C200247B" w:usb2="00000009" w:usb3="00000000" w:csb0="000001FF" w:csb1="00000000"/>
    <w:embedRegular r:id="rId8" w:fontKey="{660A20E7-1507-48DF-9FA4-6C1A8BD7CDF0}"/>
  </w:font>
  <w:font w:name="Yu Gothic Light">
    <w:altName w:val="游ゴシック Light"/>
    <w:panose1 w:val="020B03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8000000" w:usb3="00000000" w:csb0="00000001" w:csb1="00000000"/>
    <w:embedRegular r:id="rId9" w:fontKey="{2EC26DDF-B047-467C-989E-A66A463C7983}"/>
  </w:font>
  <w:font w:name="Segoe UI Symbol">
    <w:panose1 w:val="020B0502040204020203"/>
    <w:charset w:val="00"/>
    <w:family w:val="swiss"/>
    <w:pitch w:val="variable"/>
    <w:sig w:usb0="800001E3" w:usb1="1200FFEF" w:usb2="00040000" w:usb3="00000000" w:csb0="00000001" w:csb1="00000000"/>
    <w:embedRegular r:id="rId10" w:fontKey="{DD4243BE-3756-4B1E-A942-CE6A9C3706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4B5F1" w14:textId="77777777" w:rsidR="00C25CD0" w:rsidRDefault="009A7E51">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4E5D0E">
      <w:rPr>
        <w:noProof/>
        <w:color w:val="000000"/>
      </w:rPr>
      <w:t>1</w:t>
    </w:r>
    <w:r>
      <w:rPr>
        <w:color w:val="000000"/>
      </w:rPr>
      <w:fldChar w:fldCharType="end"/>
    </w:r>
  </w:p>
  <w:p w14:paraId="6D84A67B" w14:textId="77777777" w:rsidR="00C25CD0" w:rsidRDefault="00C25CD0">
    <w:pPr>
      <w:pBdr>
        <w:top w:val="nil"/>
        <w:left w:val="nil"/>
        <w:bottom w:val="nil"/>
        <w:right w:val="nil"/>
        <w:between w:val="nil"/>
      </w:pBdr>
      <w:tabs>
        <w:tab w:val="center" w:pos="4320"/>
        <w:tab w:val="right" w:pos="8640"/>
      </w:tabs>
      <w:rPr>
        <w:color w:val="000000"/>
      </w:rPr>
    </w:pPr>
  </w:p>
  <w:p w14:paraId="14F3A4E9" w14:textId="77777777" w:rsidR="00C25CD0" w:rsidRDefault="00C25CD0">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F2CCA5" w14:textId="77777777" w:rsidR="007C1054" w:rsidRDefault="007C1054">
      <w:r>
        <w:separator/>
      </w:r>
    </w:p>
  </w:footnote>
  <w:footnote w:type="continuationSeparator" w:id="0">
    <w:p w14:paraId="4752D45D" w14:textId="77777777" w:rsidR="007C1054" w:rsidRDefault="007C10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D074D" w14:textId="77777777" w:rsidR="00C25CD0" w:rsidRPr="004E5D0E" w:rsidRDefault="009A7E51">
    <w:pPr>
      <w:pBdr>
        <w:top w:val="nil"/>
        <w:left w:val="nil"/>
        <w:bottom w:val="nil"/>
        <w:right w:val="nil"/>
        <w:between w:val="nil"/>
      </w:pBdr>
      <w:tabs>
        <w:tab w:val="center" w:pos="4320"/>
        <w:tab w:val="right" w:pos="8640"/>
        <w:tab w:val="left" w:pos="3080"/>
      </w:tabs>
      <w:jc w:val="center"/>
      <w:rPr>
        <w:rFonts w:ascii="Times New Roman" w:eastAsia="Times New Roman" w:hAnsi="Times New Roman" w:cs="Times New Roman"/>
        <w:b/>
        <w:sz w:val="22"/>
        <w:szCs w:val="22"/>
        <w:lang w:val="es-ES"/>
      </w:rPr>
    </w:pPr>
    <w:r w:rsidRPr="004E5D0E">
      <w:rPr>
        <w:rFonts w:ascii="Times New Roman" w:eastAsia="Times New Roman" w:hAnsi="Times New Roman" w:cs="Times New Roman"/>
        <w:b/>
        <w:sz w:val="22"/>
        <w:szCs w:val="22"/>
        <w:lang w:val="es-ES"/>
      </w:rPr>
      <w:t>UNIVERSIDAD TECNOLÓGICA DE PANAMÁ</w:t>
    </w:r>
    <w:r>
      <w:rPr>
        <w:noProof/>
      </w:rPr>
      <w:drawing>
        <wp:anchor distT="114300" distB="114300" distL="114300" distR="114300" simplePos="0" relativeHeight="251658240" behindDoc="1" locked="0" layoutInCell="1" hidden="0" allowOverlap="1" wp14:anchorId="4C7C6D0A" wp14:editId="5C6FF325">
          <wp:simplePos x="0" y="0"/>
          <wp:positionH relativeFrom="column">
            <wp:posOffset>5587365</wp:posOffset>
          </wp:positionH>
          <wp:positionV relativeFrom="paragraph">
            <wp:posOffset>-214312</wp:posOffset>
          </wp:positionV>
          <wp:extent cx="812482" cy="808823"/>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812482" cy="808823"/>
                  </a:xfrm>
                  <a:prstGeom prst="rect">
                    <a:avLst/>
                  </a:prstGeom>
                  <a:ln/>
                </pic:spPr>
              </pic:pic>
            </a:graphicData>
          </a:graphic>
        </wp:anchor>
      </w:drawing>
    </w:r>
    <w:r>
      <w:rPr>
        <w:noProof/>
      </w:rPr>
      <w:drawing>
        <wp:anchor distT="114300" distB="114300" distL="114300" distR="114300" simplePos="0" relativeHeight="251658241" behindDoc="1" locked="0" layoutInCell="1" hidden="0" allowOverlap="1" wp14:anchorId="4DCFBC77" wp14:editId="357DFBE5">
          <wp:simplePos x="0" y="0"/>
          <wp:positionH relativeFrom="column">
            <wp:posOffset>1</wp:posOffset>
          </wp:positionH>
          <wp:positionV relativeFrom="paragraph">
            <wp:posOffset>-252729</wp:posOffset>
          </wp:positionV>
          <wp:extent cx="895033" cy="895033"/>
          <wp:effectExtent l="0" t="0" r="0" b="0"/>
          <wp:wrapNone/>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895033" cy="895033"/>
                  </a:xfrm>
                  <a:prstGeom prst="rect">
                    <a:avLst/>
                  </a:prstGeom>
                  <a:ln/>
                </pic:spPr>
              </pic:pic>
            </a:graphicData>
          </a:graphic>
        </wp:anchor>
      </w:drawing>
    </w:r>
  </w:p>
  <w:p w14:paraId="2A9E0691" w14:textId="77777777" w:rsidR="00C25CD0" w:rsidRPr="004E5D0E" w:rsidRDefault="009A7E51">
    <w:pPr>
      <w:tabs>
        <w:tab w:val="center" w:pos="4320"/>
        <w:tab w:val="right" w:pos="8640"/>
        <w:tab w:val="left" w:pos="3080"/>
      </w:tabs>
      <w:spacing w:before="240" w:after="240"/>
      <w:jc w:val="center"/>
      <w:rPr>
        <w:rFonts w:ascii="Times New Roman" w:eastAsia="Times New Roman" w:hAnsi="Times New Roman" w:cs="Times New Roman"/>
        <w:b/>
        <w:sz w:val="22"/>
        <w:szCs w:val="22"/>
        <w:lang w:val="es-ES"/>
      </w:rPr>
    </w:pPr>
    <w:r w:rsidRPr="004E5D0E">
      <w:rPr>
        <w:rFonts w:ascii="Times New Roman" w:eastAsia="Times New Roman" w:hAnsi="Times New Roman" w:cs="Times New Roman"/>
        <w:b/>
        <w:sz w:val="22"/>
        <w:szCs w:val="22"/>
        <w:lang w:val="es-ES"/>
      </w:rPr>
      <w:t>FACULTAD DE INGENIERÍA DE SISTEMAS COMPUTACIONALES</w:t>
    </w:r>
  </w:p>
  <w:p w14:paraId="0B6EAA3E" w14:textId="77777777" w:rsidR="00C25CD0" w:rsidRPr="004E5D0E" w:rsidRDefault="00C25CD0">
    <w:pPr>
      <w:pBdr>
        <w:top w:val="nil"/>
        <w:left w:val="nil"/>
        <w:bottom w:val="nil"/>
        <w:right w:val="nil"/>
        <w:between w:val="nil"/>
      </w:pBdr>
      <w:tabs>
        <w:tab w:val="center" w:pos="4320"/>
        <w:tab w:val="right" w:pos="8640"/>
        <w:tab w:val="left" w:pos="3080"/>
      </w:tabs>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1"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2" w15:restartNumberingAfterBreak="0">
    <w:nsid w:val="FFFFFF89"/>
    <w:multiLevelType w:val="singleLevel"/>
    <w:tmpl w:val="9126D540"/>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626154A"/>
    <w:multiLevelType w:val="hybridMultilevel"/>
    <w:tmpl w:val="5698A1F6"/>
    <w:lvl w:ilvl="0" w:tplc="580A000D">
      <w:start w:val="1"/>
      <w:numFmt w:val="bullet"/>
      <w:lvlText w:val=""/>
      <w:lvlJc w:val="left"/>
      <w:pPr>
        <w:ind w:left="360" w:hanging="360"/>
      </w:pPr>
      <w:rPr>
        <w:rFonts w:ascii="Wingdings" w:hAnsi="Wingdings"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4" w15:restartNumberingAfterBreak="0">
    <w:nsid w:val="0B69F29E"/>
    <w:multiLevelType w:val="hybridMultilevel"/>
    <w:tmpl w:val="FFFFFFFF"/>
    <w:lvl w:ilvl="0" w:tplc="60D4FBBC">
      <w:start w:val="1"/>
      <w:numFmt w:val="bullet"/>
      <w:lvlText w:val=""/>
      <w:lvlJc w:val="left"/>
      <w:pPr>
        <w:ind w:left="720" w:hanging="360"/>
      </w:pPr>
      <w:rPr>
        <w:rFonts w:ascii="Symbol" w:hAnsi="Symbol" w:hint="default"/>
      </w:rPr>
    </w:lvl>
    <w:lvl w:ilvl="1" w:tplc="24B8F186">
      <w:start w:val="1"/>
      <w:numFmt w:val="bullet"/>
      <w:lvlText w:val="o"/>
      <w:lvlJc w:val="left"/>
      <w:pPr>
        <w:ind w:left="1440" w:hanging="360"/>
      </w:pPr>
      <w:rPr>
        <w:rFonts w:ascii="Courier New" w:hAnsi="Courier New" w:cs="Times New Roman" w:hint="default"/>
      </w:rPr>
    </w:lvl>
    <w:lvl w:ilvl="2" w:tplc="58CC083C">
      <w:start w:val="1"/>
      <w:numFmt w:val="bullet"/>
      <w:lvlText w:val=""/>
      <w:lvlJc w:val="left"/>
      <w:pPr>
        <w:ind w:left="2160" w:hanging="360"/>
      </w:pPr>
      <w:rPr>
        <w:rFonts w:ascii="Wingdings" w:hAnsi="Wingdings" w:hint="default"/>
      </w:rPr>
    </w:lvl>
    <w:lvl w:ilvl="3" w:tplc="6B088BA8">
      <w:start w:val="1"/>
      <w:numFmt w:val="bullet"/>
      <w:lvlText w:val=""/>
      <w:lvlJc w:val="left"/>
      <w:pPr>
        <w:ind w:left="2880" w:hanging="360"/>
      </w:pPr>
      <w:rPr>
        <w:rFonts w:ascii="Symbol" w:hAnsi="Symbol" w:hint="default"/>
      </w:rPr>
    </w:lvl>
    <w:lvl w:ilvl="4" w:tplc="373ECC8A">
      <w:start w:val="1"/>
      <w:numFmt w:val="bullet"/>
      <w:lvlText w:val="o"/>
      <w:lvlJc w:val="left"/>
      <w:pPr>
        <w:ind w:left="3600" w:hanging="360"/>
      </w:pPr>
      <w:rPr>
        <w:rFonts w:ascii="Courier New" w:hAnsi="Courier New" w:cs="Times New Roman" w:hint="default"/>
      </w:rPr>
    </w:lvl>
    <w:lvl w:ilvl="5" w:tplc="5A586120">
      <w:start w:val="1"/>
      <w:numFmt w:val="bullet"/>
      <w:lvlText w:val=""/>
      <w:lvlJc w:val="left"/>
      <w:pPr>
        <w:ind w:left="4320" w:hanging="360"/>
      </w:pPr>
      <w:rPr>
        <w:rFonts w:ascii="Wingdings" w:hAnsi="Wingdings" w:hint="default"/>
      </w:rPr>
    </w:lvl>
    <w:lvl w:ilvl="6" w:tplc="625AAEEE">
      <w:start w:val="1"/>
      <w:numFmt w:val="bullet"/>
      <w:lvlText w:val=""/>
      <w:lvlJc w:val="left"/>
      <w:pPr>
        <w:ind w:left="5040" w:hanging="360"/>
      </w:pPr>
      <w:rPr>
        <w:rFonts w:ascii="Symbol" w:hAnsi="Symbol" w:hint="default"/>
      </w:rPr>
    </w:lvl>
    <w:lvl w:ilvl="7" w:tplc="4F74A014">
      <w:start w:val="1"/>
      <w:numFmt w:val="bullet"/>
      <w:lvlText w:val="o"/>
      <w:lvlJc w:val="left"/>
      <w:pPr>
        <w:ind w:left="5760" w:hanging="360"/>
      </w:pPr>
      <w:rPr>
        <w:rFonts w:ascii="Courier New" w:hAnsi="Courier New" w:cs="Times New Roman" w:hint="default"/>
      </w:rPr>
    </w:lvl>
    <w:lvl w:ilvl="8" w:tplc="85D0E794">
      <w:start w:val="1"/>
      <w:numFmt w:val="bullet"/>
      <w:lvlText w:val=""/>
      <w:lvlJc w:val="left"/>
      <w:pPr>
        <w:ind w:left="6480" w:hanging="360"/>
      </w:pPr>
      <w:rPr>
        <w:rFonts w:ascii="Wingdings" w:hAnsi="Wingdings" w:hint="default"/>
      </w:rPr>
    </w:lvl>
  </w:abstractNum>
  <w:abstractNum w:abstractNumId="5" w15:restartNumberingAfterBreak="0">
    <w:nsid w:val="147C80F6"/>
    <w:multiLevelType w:val="hybridMultilevel"/>
    <w:tmpl w:val="FFFFFFFF"/>
    <w:lvl w:ilvl="0" w:tplc="C76875E4">
      <w:start w:val="1"/>
      <w:numFmt w:val="bullet"/>
      <w:lvlText w:val=""/>
      <w:lvlJc w:val="left"/>
      <w:pPr>
        <w:ind w:left="720" w:hanging="360"/>
      </w:pPr>
      <w:rPr>
        <w:rFonts w:ascii="Symbol" w:hAnsi="Symbol" w:hint="default"/>
      </w:rPr>
    </w:lvl>
    <w:lvl w:ilvl="1" w:tplc="43CAFF28">
      <w:start w:val="1"/>
      <w:numFmt w:val="bullet"/>
      <w:lvlText w:val="o"/>
      <w:lvlJc w:val="left"/>
      <w:pPr>
        <w:ind w:left="1440" w:hanging="360"/>
      </w:pPr>
      <w:rPr>
        <w:rFonts w:ascii="Courier New" w:hAnsi="Courier New" w:cs="Times New Roman" w:hint="default"/>
      </w:rPr>
    </w:lvl>
    <w:lvl w:ilvl="2" w:tplc="443ACF3C">
      <w:start w:val="1"/>
      <w:numFmt w:val="bullet"/>
      <w:lvlText w:val=""/>
      <w:lvlJc w:val="left"/>
      <w:pPr>
        <w:ind w:left="2160" w:hanging="360"/>
      </w:pPr>
      <w:rPr>
        <w:rFonts w:ascii="Wingdings" w:hAnsi="Wingdings" w:hint="default"/>
      </w:rPr>
    </w:lvl>
    <w:lvl w:ilvl="3" w:tplc="D890B740">
      <w:start w:val="1"/>
      <w:numFmt w:val="bullet"/>
      <w:lvlText w:val=""/>
      <w:lvlJc w:val="left"/>
      <w:pPr>
        <w:ind w:left="2880" w:hanging="360"/>
      </w:pPr>
      <w:rPr>
        <w:rFonts w:ascii="Symbol" w:hAnsi="Symbol" w:hint="default"/>
      </w:rPr>
    </w:lvl>
    <w:lvl w:ilvl="4" w:tplc="C360B014">
      <w:start w:val="1"/>
      <w:numFmt w:val="bullet"/>
      <w:lvlText w:val="o"/>
      <w:lvlJc w:val="left"/>
      <w:pPr>
        <w:ind w:left="3600" w:hanging="360"/>
      </w:pPr>
      <w:rPr>
        <w:rFonts w:ascii="Courier New" w:hAnsi="Courier New" w:cs="Times New Roman" w:hint="default"/>
      </w:rPr>
    </w:lvl>
    <w:lvl w:ilvl="5" w:tplc="A5AC5214">
      <w:start w:val="1"/>
      <w:numFmt w:val="bullet"/>
      <w:lvlText w:val=""/>
      <w:lvlJc w:val="left"/>
      <w:pPr>
        <w:ind w:left="4320" w:hanging="360"/>
      </w:pPr>
      <w:rPr>
        <w:rFonts w:ascii="Wingdings" w:hAnsi="Wingdings" w:hint="default"/>
      </w:rPr>
    </w:lvl>
    <w:lvl w:ilvl="6" w:tplc="3F202414">
      <w:start w:val="1"/>
      <w:numFmt w:val="bullet"/>
      <w:lvlText w:val=""/>
      <w:lvlJc w:val="left"/>
      <w:pPr>
        <w:ind w:left="5040" w:hanging="360"/>
      </w:pPr>
      <w:rPr>
        <w:rFonts w:ascii="Symbol" w:hAnsi="Symbol" w:hint="default"/>
      </w:rPr>
    </w:lvl>
    <w:lvl w:ilvl="7" w:tplc="769E2AE6">
      <w:start w:val="1"/>
      <w:numFmt w:val="bullet"/>
      <w:lvlText w:val="o"/>
      <w:lvlJc w:val="left"/>
      <w:pPr>
        <w:ind w:left="5760" w:hanging="360"/>
      </w:pPr>
      <w:rPr>
        <w:rFonts w:ascii="Courier New" w:hAnsi="Courier New" w:cs="Times New Roman" w:hint="default"/>
      </w:rPr>
    </w:lvl>
    <w:lvl w:ilvl="8" w:tplc="04E889C4">
      <w:start w:val="1"/>
      <w:numFmt w:val="bullet"/>
      <w:lvlText w:val=""/>
      <w:lvlJc w:val="left"/>
      <w:pPr>
        <w:ind w:left="6480" w:hanging="360"/>
      </w:pPr>
      <w:rPr>
        <w:rFonts w:ascii="Wingdings" w:hAnsi="Wingdings" w:hint="default"/>
      </w:rPr>
    </w:lvl>
  </w:abstractNum>
  <w:abstractNum w:abstractNumId="6" w15:restartNumberingAfterBreak="0">
    <w:nsid w:val="14A12A60"/>
    <w:multiLevelType w:val="multilevel"/>
    <w:tmpl w:val="E0469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4D233C"/>
    <w:multiLevelType w:val="hybridMultilevel"/>
    <w:tmpl w:val="D9202B4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21F52422"/>
    <w:multiLevelType w:val="hybridMultilevel"/>
    <w:tmpl w:val="FFFFFFFF"/>
    <w:lvl w:ilvl="0" w:tplc="D436A11C">
      <w:start w:val="1"/>
      <w:numFmt w:val="bullet"/>
      <w:lvlText w:val=""/>
      <w:lvlJc w:val="left"/>
      <w:pPr>
        <w:ind w:left="720" w:hanging="360"/>
      </w:pPr>
      <w:rPr>
        <w:rFonts w:ascii="Symbol" w:hAnsi="Symbol" w:hint="default"/>
      </w:rPr>
    </w:lvl>
    <w:lvl w:ilvl="1" w:tplc="4140A24C">
      <w:start w:val="1"/>
      <w:numFmt w:val="bullet"/>
      <w:lvlText w:val="o"/>
      <w:lvlJc w:val="left"/>
      <w:pPr>
        <w:ind w:left="1440" w:hanging="360"/>
      </w:pPr>
      <w:rPr>
        <w:rFonts w:ascii="Courier New" w:hAnsi="Courier New" w:cs="Times New Roman" w:hint="default"/>
      </w:rPr>
    </w:lvl>
    <w:lvl w:ilvl="2" w:tplc="ED6859B2">
      <w:start w:val="1"/>
      <w:numFmt w:val="bullet"/>
      <w:lvlText w:val=""/>
      <w:lvlJc w:val="left"/>
      <w:pPr>
        <w:ind w:left="2160" w:hanging="360"/>
      </w:pPr>
      <w:rPr>
        <w:rFonts w:ascii="Wingdings" w:hAnsi="Wingdings" w:hint="default"/>
      </w:rPr>
    </w:lvl>
    <w:lvl w:ilvl="3" w:tplc="9A08D37E">
      <w:start w:val="1"/>
      <w:numFmt w:val="bullet"/>
      <w:lvlText w:val=""/>
      <w:lvlJc w:val="left"/>
      <w:pPr>
        <w:ind w:left="2880" w:hanging="360"/>
      </w:pPr>
      <w:rPr>
        <w:rFonts w:ascii="Symbol" w:hAnsi="Symbol" w:hint="default"/>
      </w:rPr>
    </w:lvl>
    <w:lvl w:ilvl="4" w:tplc="11FC6570">
      <w:start w:val="1"/>
      <w:numFmt w:val="bullet"/>
      <w:lvlText w:val="o"/>
      <w:lvlJc w:val="left"/>
      <w:pPr>
        <w:ind w:left="3600" w:hanging="360"/>
      </w:pPr>
      <w:rPr>
        <w:rFonts w:ascii="Courier New" w:hAnsi="Courier New" w:cs="Times New Roman" w:hint="default"/>
      </w:rPr>
    </w:lvl>
    <w:lvl w:ilvl="5" w:tplc="DAEAC178">
      <w:start w:val="1"/>
      <w:numFmt w:val="bullet"/>
      <w:lvlText w:val=""/>
      <w:lvlJc w:val="left"/>
      <w:pPr>
        <w:ind w:left="4320" w:hanging="360"/>
      </w:pPr>
      <w:rPr>
        <w:rFonts w:ascii="Wingdings" w:hAnsi="Wingdings" w:hint="default"/>
      </w:rPr>
    </w:lvl>
    <w:lvl w:ilvl="6" w:tplc="D43EE980">
      <w:start w:val="1"/>
      <w:numFmt w:val="bullet"/>
      <w:lvlText w:val=""/>
      <w:lvlJc w:val="left"/>
      <w:pPr>
        <w:ind w:left="5040" w:hanging="360"/>
      </w:pPr>
      <w:rPr>
        <w:rFonts w:ascii="Symbol" w:hAnsi="Symbol" w:hint="default"/>
      </w:rPr>
    </w:lvl>
    <w:lvl w:ilvl="7" w:tplc="64187B16">
      <w:start w:val="1"/>
      <w:numFmt w:val="bullet"/>
      <w:lvlText w:val="o"/>
      <w:lvlJc w:val="left"/>
      <w:pPr>
        <w:ind w:left="5760" w:hanging="360"/>
      </w:pPr>
      <w:rPr>
        <w:rFonts w:ascii="Courier New" w:hAnsi="Courier New" w:cs="Times New Roman" w:hint="default"/>
      </w:rPr>
    </w:lvl>
    <w:lvl w:ilvl="8" w:tplc="8B2243C4">
      <w:start w:val="1"/>
      <w:numFmt w:val="bullet"/>
      <w:lvlText w:val=""/>
      <w:lvlJc w:val="left"/>
      <w:pPr>
        <w:ind w:left="6480" w:hanging="360"/>
      </w:pPr>
      <w:rPr>
        <w:rFonts w:ascii="Wingdings" w:hAnsi="Wingdings" w:hint="default"/>
      </w:rPr>
    </w:lvl>
  </w:abstractNum>
  <w:abstractNum w:abstractNumId="9" w15:restartNumberingAfterBreak="0">
    <w:nsid w:val="2540339B"/>
    <w:multiLevelType w:val="hybridMultilevel"/>
    <w:tmpl w:val="155A850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27732E83"/>
    <w:multiLevelType w:val="hybridMultilevel"/>
    <w:tmpl w:val="821497EC"/>
    <w:lvl w:ilvl="0" w:tplc="580A000D">
      <w:start w:val="1"/>
      <w:numFmt w:val="bullet"/>
      <w:lvlText w:val=""/>
      <w:lvlJc w:val="left"/>
      <w:pPr>
        <w:ind w:left="360" w:hanging="360"/>
      </w:pPr>
      <w:rPr>
        <w:rFonts w:ascii="Wingdings" w:hAnsi="Wingdings"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11" w15:restartNumberingAfterBreak="0">
    <w:nsid w:val="28C0E7BC"/>
    <w:multiLevelType w:val="hybridMultilevel"/>
    <w:tmpl w:val="FFFFFFFF"/>
    <w:lvl w:ilvl="0" w:tplc="C4B4DFAC">
      <w:start w:val="1"/>
      <w:numFmt w:val="bullet"/>
      <w:lvlText w:val=""/>
      <w:lvlJc w:val="left"/>
      <w:pPr>
        <w:ind w:left="720" w:hanging="360"/>
      </w:pPr>
      <w:rPr>
        <w:rFonts w:ascii="Symbol" w:hAnsi="Symbol" w:hint="default"/>
      </w:rPr>
    </w:lvl>
    <w:lvl w:ilvl="1" w:tplc="451CBABA">
      <w:start w:val="1"/>
      <w:numFmt w:val="bullet"/>
      <w:lvlText w:val="o"/>
      <w:lvlJc w:val="left"/>
      <w:pPr>
        <w:ind w:left="1440" w:hanging="360"/>
      </w:pPr>
      <w:rPr>
        <w:rFonts w:ascii="Courier New" w:hAnsi="Courier New" w:cs="Times New Roman" w:hint="default"/>
      </w:rPr>
    </w:lvl>
    <w:lvl w:ilvl="2" w:tplc="2500C626">
      <w:start w:val="1"/>
      <w:numFmt w:val="bullet"/>
      <w:lvlText w:val=""/>
      <w:lvlJc w:val="left"/>
      <w:pPr>
        <w:ind w:left="2160" w:hanging="360"/>
      </w:pPr>
      <w:rPr>
        <w:rFonts w:ascii="Wingdings" w:hAnsi="Wingdings" w:hint="default"/>
      </w:rPr>
    </w:lvl>
    <w:lvl w:ilvl="3" w:tplc="2C0630D8">
      <w:start w:val="1"/>
      <w:numFmt w:val="bullet"/>
      <w:lvlText w:val=""/>
      <w:lvlJc w:val="left"/>
      <w:pPr>
        <w:ind w:left="2880" w:hanging="360"/>
      </w:pPr>
      <w:rPr>
        <w:rFonts w:ascii="Symbol" w:hAnsi="Symbol" w:hint="default"/>
      </w:rPr>
    </w:lvl>
    <w:lvl w:ilvl="4" w:tplc="41167CDA">
      <w:start w:val="1"/>
      <w:numFmt w:val="bullet"/>
      <w:lvlText w:val="o"/>
      <w:lvlJc w:val="left"/>
      <w:pPr>
        <w:ind w:left="3600" w:hanging="360"/>
      </w:pPr>
      <w:rPr>
        <w:rFonts w:ascii="Courier New" w:hAnsi="Courier New" w:cs="Times New Roman" w:hint="default"/>
      </w:rPr>
    </w:lvl>
    <w:lvl w:ilvl="5" w:tplc="3F4EE426">
      <w:start w:val="1"/>
      <w:numFmt w:val="bullet"/>
      <w:lvlText w:val=""/>
      <w:lvlJc w:val="left"/>
      <w:pPr>
        <w:ind w:left="4320" w:hanging="360"/>
      </w:pPr>
      <w:rPr>
        <w:rFonts w:ascii="Wingdings" w:hAnsi="Wingdings" w:hint="default"/>
      </w:rPr>
    </w:lvl>
    <w:lvl w:ilvl="6" w:tplc="1160ED44">
      <w:start w:val="1"/>
      <w:numFmt w:val="bullet"/>
      <w:lvlText w:val=""/>
      <w:lvlJc w:val="left"/>
      <w:pPr>
        <w:ind w:left="5040" w:hanging="360"/>
      </w:pPr>
      <w:rPr>
        <w:rFonts w:ascii="Symbol" w:hAnsi="Symbol" w:hint="default"/>
      </w:rPr>
    </w:lvl>
    <w:lvl w:ilvl="7" w:tplc="C9E4D288">
      <w:start w:val="1"/>
      <w:numFmt w:val="bullet"/>
      <w:lvlText w:val="o"/>
      <w:lvlJc w:val="left"/>
      <w:pPr>
        <w:ind w:left="5760" w:hanging="360"/>
      </w:pPr>
      <w:rPr>
        <w:rFonts w:ascii="Courier New" w:hAnsi="Courier New" w:cs="Times New Roman" w:hint="default"/>
      </w:rPr>
    </w:lvl>
    <w:lvl w:ilvl="8" w:tplc="6286169E">
      <w:start w:val="1"/>
      <w:numFmt w:val="bullet"/>
      <w:lvlText w:val=""/>
      <w:lvlJc w:val="left"/>
      <w:pPr>
        <w:ind w:left="6480" w:hanging="360"/>
      </w:pPr>
      <w:rPr>
        <w:rFonts w:ascii="Wingdings" w:hAnsi="Wingdings" w:hint="default"/>
      </w:rPr>
    </w:lvl>
  </w:abstractNum>
  <w:abstractNum w:abstractNumId="12" w15:restartNumberingAfterBreak="0">
    <w:nsid w:val="2A552EA3"/>
    <w:multiLevelType w:val="multilevel"/>
    <w:tmpl w:val="CA0CC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BFEEC11"/>
    <w:multiLevelType w:val="hybridMultilevel"/>
    <w:tmpl w:val="FFFFFFFF"/>
    <w:lvl w:ilvl="0" w:tplc="C6D2E256">
      <w:start w:val="1"/>
      <w:numFmt w:val="bullet"/>
      <w:lvlText w:val=""/>
      <w:lvlJc w:val="left"/>
      <w:pPr>
        <w:ind w:left="720" w:hanging="360"/>
      </w:pPr>
      <w:rPr>
        <w:rFonts w:ascii="Symbol" w:hAnsi="Symbol" w:hint="default"/>
      </w:rPr>
    </w:lvl>
    <w:lvl w:ilvl="1" w:tplc="913E9A22">
      <w:start w:val="1"/>
      <w:numFmt w:val="bullet"/>
      <w:lvlText w:val="o"/>
      <w:lvlJc w:val="left"/>
      <w:pPr>
        <w:ind w:left="1440" w:hanging="360"/>
      </w:pPr>
      <w:rPr>
        <w:rFonts w:ascii="Courier New" w:hAnsi="Courier New" w:cs="Times New Roman" w:hint="default"/>
      </w:rPr>
    </w:lvl>
    <w:lvl w:ilvl="2" w:tplc="7E8679B0">
      <w:start w:val="1"/>
      <w:numFmt w:val="bullet"/>
      <w:lvlText w:val=""/>
      <w:lvlJc w:val="left"/>
      <w:pPr>
        <w:ind w:left="2160" w:hanging="360"/>
      </w:pPr>
      <w:rPr>
        <w:rFonts w:ascii="Wingdings" w:hAnsi="Wingdings" w:hint="default"/>
      </w:rPr>
    </w:lvl>
    <w:lvl w:ilvl="3" w:tplc="F2381468">
      <w:start w:val="1"/>
      <w:numFmt w:val="bullet"/>
      <w:lvlText w:val=""/>
      <w:lvlJc w:val="left"/>
      <w:pPr>
        <w:ind w:left="2880" w:hanging="360"/>
      </w:pPr>
      <w:rPr>
        <w:rFonts w:ascii="Symbol" w:hAnsi="Symbol" w:hint="default"/>
      </w:rPr>
    </w:lvl>
    <w:lvl w:ilvl="4" w:tplc="5ED6B484">
      <w:start w:val="1"/>
      <w:numFmt w:val="bullet"/>
      <w:lvlText w:val="o"/>
      <w:lvlJc w:val="left"/>
      <w:pPr>
        <w:ind w:left="3600" w:hanging="360"/>
      </w:pPr>
      <w:rPr>
        <w:rFonts w:ascii="Courier New" w:hAnsi="Courier New" w:cs="Times New Roman" w:hint="default"/>
      </w:rPr>
    </w:lvl>
    <w:lvl w:ilvl="5" w:tplc="DDE4248E">
      <w:start w:val="1"/>
      <w:numFmt w:val="bullet"/>
      <w:lvlText w:val=""/>
      <w:lvlJc w:val="left"/>
      <w:pPr>
        <w:ind w:left="4320" w:hanging="360"/>
      </w:pPr>
      <w:rPr>
        <w:rFonts w:ascii="Wingdings" w:hAnsi="Wingdings" w:hint="default"/>
      </w:rPr>
    </w:lvl>
    <w:lvl w:ilvl="6" w:tplc="ACBA10CC">
      <w:start w:val="1"/>
      <w:numFmt w:val="bullet"/>
      <w:lvlText w:val=""/>
      <w:lvlJc w:val="left"/>
      <w:pPr>
        <w:ind w:left="5040" w:hanging="360"/>
      </w:pPr>
      <w:rPr>
        <w:rFonts w:ascii="Symbol" w:hAnsi="Symbol" w:hint="default"/>
      </w:rPr>
    </w:lvl>
    <w:lvl w:ilvl="7" w:tplc="9E9AE59C">
      <w:start w:val="1"/>
      <w:numFmt w:val="bullet"/>
      <w:lvlText w:val="o"/>
      <w:lvlJc w:val="left"/>
      <w:pPr>
        <w:ind w:left="5760" w:hanging="360"/>
      </w:pPr>
      <w:rPr>
        <w:rFonts w:ascii="Courier New" w:hAnsi="Courier New" w:cs="Times New Roman" w:hint="default"/>
      </w:rPr>
    </w:lvl>
    <w:lvl w:ilvl="8" w:tplc="2B06D4B0">
      <w:start w:val="1"/>
      <w:numFmt w:val="bullet"/>
      <w:lvlText w:val=""/>
      <w:lvlJc w:val="left"/>
      <w:pPr>
        <w:ind w:left="6480" w:hanging="360"/>
      </w:pPr>
      <w:rPr>
        <w:rFonts w:ascii="Wingdings" w:hAnsi="Wingdings" w:hint="default"/>
      </w:rPr>
    </w:lvl>
  </w:abstractNum>
  <w:abstractNum w:abstractNumId="14" w15:restartNumberingAfterBreak="0">
    <w:nsid w:val="2C3B1B72"/>
    <w:multiLevelType w:val="hybridMultilevel"/>
    <w:tmpl w:val="346EDF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2ECE5AFD"/>
    <w:multiLevelType w:val="multilevel"/>
    <w:tmpl w:val="B0A4219A"/>
    <w:lvl w:ilvl="0">
      <w:start w:val="3"/>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F2C586B"/>
    <w:multiLevelType w:val="multilevel"/>
    <w:tmpl w:val="9E2806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307C3B24"/>
    <w:multiLevelType w:val="multilevel"/>
    <w:tmpl w:val="4B568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18F785E"/>
    <w:multiLevelType w:val="hybridMultilevel"/>
    <w:tmpl w:val="FFFFFFFF"/>
    <w:lvl w:ilvl="0" w:tplc="233276A0">
      <w:start w:val="1"/>
      <w:numFmt w:val="bullet"/>
      <w:lvlText w:val=""/>
      <w:lvlJc w:val="left"/>
      <w:pPr>
        <w:ind w:left="720" w:hanging="360"/>
      </w:pPr>
      <w:rPr>
        <w:rFonts w:ascii="Symbol" w:hAnsi="Symbol" w:hint="default"/>
      </w:rPr>
    </w:lvl>
    <w:lvl w:ilvl="1" w:tplc="6ED20B66">
      <w:start w:val="1"/>
      <w:numFmt w:val="bullet"/>
      <w:lvlText w:val="o"/>
      <w:lvlJc w:val="left"/>
      <w:pPr>
        <w:ind w:left="1440" w:hanging="360"/>
      </w:pPr>
      <w:rPr>
        <w:rFonts w:ascii="Courier New" w:hAnsi="Courier New" w:cs="Times New Roman" w:hint="default"/>
      </w:rPr>
    </w:lvl>
    <w:lvl w:ilvl="2" w:tplc="8E9C8C3C">
      <w:start w:val="1"/>
      <w:numFmt w:val="bullet"/>
      <w:lvlText w:val=""/>
      <w:lvlJc w:val="left"/>
      <w:pPr>
        <w:ind w:left="2160" w:hanging="360"/>
      </w:pPr>
      <w:rPr>
        <w:rFonts w:ascii="Wingdings" w:hAnsi="Wingdings" w:hint="default"/>
      </w:rPr>
    </w:lvl>
    <w:lvl w:ilvl="3" w:tplc="7ADA94BA">
      <w:start w:val="1"/>
      <w:numFmt w:val="bullet"/>
      <w:lvlText w:val=""/>
      <w:lvlJc w:val="left"/>
      <w:pPr>
        <w:ind w:left="2880" w:hanging="360"/>
      </w:pPr>
      <w:rPr>
        <w:rFonts w:ascii="Symbol" w:hAnsi="Symbol" w:hint="default"/>
      </w:rPr>
    </w:lvl>
    <w:lvl w:ilvl="4" w:tplc="3372F578">
      <w:start w:val="1"/>
      <w:numFmt w:val="bullet"/>
      <w:lvlText w:val="o"/>
      <w:lvlJc w:val="left"/>
      <w:pPr>
        <w:ind w:left="3600" w:hanging="360"/>
      </w:pPr>
      <w:rPr>
        <w:rFonts w:ascii="Courier New" w:hAnsi="Courier New" w:cs="Times New Roman" w:hint="default"/>
      </w:rPr>
    </w:lvl>
    <w:lvl w:ilvl="5" w:tplc="BBF64932">
      <w:start w:val="1"/>
      <w:numFmt w:val="bullet"/>
      <w:lvlText w:val=""/>
      <w:lvlJc w:val="left"/>
      <w:pPr>
        <w:ind w:left="4320" w:hanging="360"/>
      </w:pPr>
      <w:rPr>
        <w:rFonts w:ascii="Wingdings" w:hAnsi="Wingdings" w:hint="default"/>
      </w:rPr>
    </w:lvl>
    <w:lvl w:ilvl="6" w:tplc="58B2FED4">
      <w:start w:val="1"/>
      <w:numFmt w:val="bullet"/>
      <w:lvlText w:val=""/>
      <w:lvlJc w:val="left"/>
      <w:pPr>
        <w:ind w:left="5040" w:hanging="360"/>
      </w:pPr>
      <w:rPr>
        <w:rFonts w:ascii="Symbol" w:hAnsi="Symbol" w:hint="default"/>
      </w:rPr>
    </w:lvl>
    <w:lvl w:ilvl="7" w:tplc="C72A24D0">
      <w:start w:val="1"/>
      <w:numFmt w:val="bullet"/>
      <w:lvlText w:val="o"/>
      <w:lvlJc w:val="left"/>
      <w:pPr>
        <w:ind w:left="5760" w:hanging="360"/>
      </w:pPr>
      <w:rPr>
        <w:rFonts w:ascii="Courier New" w:hAnsi="Courier New" w:cs="Times New Roman" w:hint="default"/>
      </w:rPr>
    </w:lvl>
    <w:lvl w:ilvl="8" w:tplc="92147942">
      <w:start w:val="1"/>
      <w:numFmt w:val="bullet"/>
      <w:lvlText w:val=""/>
      <w:lvlJc w:val="left"/>
      <w:pPr>
        <w:ind w:left="6480" w:hanging="360"/>
      </w:pPr>
      <w:rPr>
        <w:rFonts w:ascii="Wingdings" w:hAnsi="Wingdings" w:hint="default"/>
      </w:rPr>
    </w:lvl>
  </w:abstractNum>
  <w:abstractNum w:abstractNumId="19" w15:restartNumberingAfterBreak="0">
    <w:nsid w:val="321168D2"/>
    <w:multiLevelType w:val="hybridMultilevel"/>
    <w:tmpl w:val="D1E85EA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3807F64B"/>
    <w:multiLevelType w:val="hybridMultilevel"/>
    <w:tmpl w:val="FFFFFFFF"/>
    <w:lvl w:ilvl="0" w:tplc="8368BF02">
      <w:start w:val="1"/>
      <w:numFmt w:val="bullet"/>
      <w:lvlText w:val=""/>
      <w:lvlJc w:val="left"/>
      <w:pPr>
        <w:ind w:left="720" w:hanging="360"/>
      </w:pPr>
      <w:rPr>
        <w:rFonts w:ascii="Symbol" w:hAnsi="Symbol" w:hint="default"/>
      </w:rPr>
    </w:lvl>
    <w:lvl w:ilvl="1" w:tplc="2E863D70">
      <w:start w:val="1"/>
      <w:numFmt w:val="bullet"/>
      <w:lvlText w:val="o"/>
      <w:lvlJc w:val="left"/>
      <w:pPr>
        <w:ind w:left="1440" w:hanging="360"/>
      </w:pPr>
      <w:rPr>
        <w:rFonts w:ascii="Courier New" w:hAnsi="Courier New" w:cs="Times New Roman" w:hint="default"/>
      </w:rPr>
    </w:lvl>
    <w:lvl w:ilvl="2" w:tplc="86AC1236">
      <w:start w:val="1"/>
      <w:numFmt w:val="bullet"/>
      <w:lvlText w:val=""/>
      <w:lvlJc w:val="left"/>
      <w:pPr>
        <w:ind w:left="2160" w:hanging="360"/>
      </w:pPr>
      <w:rPr>
        <w:rFonts w:ascii="Wingdings" w:hAnsi="Wingdings" w:hint="default"/>
      </w:rPr>
    </w:lvl>
    <w:lvl w:ilvl="3" w:tplc="E692EC3C">
      <w:start w:val="1"/>
      <w:numFmt w:val="bullet"/>
      <w:lvlText w:val=""/>
      <w:lvlJc w:val="left"/>
      <w:pPr>
        <w:ind w:left="2880" w:hanging="360"/>
      </w:pPr>
      <w:rPr>
        <w:rFonts w:ascii="Symbol" w:hAnsi="Symbol" w:hint="default"/>
      </w:rPr>
    </w:lvl>
    <w:lvl w:ilvl="4" w:tplc="77CA031C">
      <w:start w:val="1"/>
      <w:numFmt w:val="bullet"/>
      <w:lvlText w:val="o"/>
      <w:lvlJc w:val="left"/>
      <w:pPr>
        <w:ind w:left="3600" w:hanging="360"/>
      </w:pPr>
      <w:rPr>
        <w:rFonts w:ascii="Courier New" w:hAnsi="Courier New" w:cs="Times New Roman" w:hint="default"/>
      </w:rPr>
    </w:lvl>
    <w:lvl w:ilvl="5" w:tplc="A004545E">
      <w:start w:val="1"/>
      <w:numFmt w:val="bullet"/>
      <w:lvlText w:val=""/>
      <w:lvlJc w:val="left"/>
      <w:pPr>
        <w:ind w:left="4320" w:hanging="360"/>
      </w:pPr>
      <w:rPr>
        <w:rFonts w:ascii="Wingdings" w:hAnsi="Wingdings" w:hint="default"/>
      </w:rPr>
    </w:lvl>
    <w:lvl w:ilvl="6" w:tplc="35CAFFFA">
      <w:start w:val="1"/>
      <w:numFmt w:val="bullet"/>
      <w:lvlText w:val=""/>
      <w:lvlJc w:val="left"/>
      <w:pPr>
        <w:ind w:left="5040" w:hanging="360"/>
      </w:pPr>
      <w:rPr>
        <w:rFonts w:ascii="Symbol" w:hAnsi="Symbol" w:hint="default"/>
      </w:rPr>
    </w:lvl>
    <w:lvl w:ilvl="7" w:tplc="C9647B12">
      <w:start w:val="1"/>
      <w:numFmt w:val="bullet"/>
      <w:lvlText w:val="o"/>
      <w:lvlJc w:val="left"/>
      <w:pPr>
        <w:ind w:left="5760" w:hanging="360"/>
      </w:pPr>
      <w:rPr>
        <w:rFonts w:ascii="Courier New" w:hAnsi="Courier New" w:cs="Times New Roman" w:hint="default"/>
      </w:rPr>
    </w:lvl>
    <w:lvl w:ilvl="8" w:tplc="FC9EC98C">
      <w:start w:val="1"/>
      <w:numFmt w:val="bullet"/>
      <w:lvlText w:val=""/>
      <w:lvlJc w:val="left"/>
      <w:pPr>
        <w:ind w:left="6480" w:hanging="360"/>
      </w:pPr>
      <w:rPr>
        <w:rFonts w:ascii="Wingdings" w:hAnsi="Wingdings" w:hint="default"/>
      </w:rPr>
    </w:lvl>
  </w:abstractNum>
  <w:abstractNum w:abstractNumId="21" w15:restartNumberingAfterBreak="0">
    <w:nsid w:val="3A1030AB"/>
    <w:multiLevelType w:val="hybridMultilevel"/>
    <w:tmpl w:val="FFFFFFFF"/>
    <w:lvl w:ilvl="0" w:tplc="ED52E4D6">
      <w:start w:val="1"/>
      <w:numFmt w:val="bullet"/>
      <w:lvlText w:val=""/>
      <w:lvlJc w:val="left"/>
      <w:pPr>
        <w:ind w:left="720" w:hanging="360"/>
      </w:pPr>
      <w:rPr>
        <w:rFonts w:ascii="Symbol" w:hAnsi="Symbol" w:hint="default"/>
      </w:rPr>
    </w:lvl>
    <w:lvl w:ilvl="1" w:tplc="683A0512">
      <w:start w:val="1"/>
      <w:numFmt w:val="bullet"/>
      <w:lvlText w:val="o"/>
      <w:lvlJc w:val="left"/>
      <w:pPr>
        <w:ind w:left="1440" w:hanging="360"/>
      </w:pPr>
      <w:rPr>
        <w:rFonts w:ascii="Courier New" w:hAnsi="Courier New" w:cs="Times New Roman" w:hint="default"/>
      </w:rPr>
    </w:lvl>
    <w:lvl w:ilvl="2" w:tplc="C332DE10">
      <w:start w:val="1"/>
      <w:numFmt w:val="bullet"/>
      <w:lvlText w:val=""/>
      <w:lvlJc w:val="left"/>
      <w:pPr>
        <w:ind w:left="2160" w:hanging="360"/>
      </w:pPr>
      <w:rPr>
        <w:rFonts w:ascii="Wingdings" w:hAnsi="Wingdings" w:hint="default"/>
      </w:rPr>
    </w:lvl>
    <w:lvl w:ilvl="3" w:tplc="B3AE8D4E">
      <w:start w:val="1"/>
      <w:numFmt w:val="bullet"/>
      <w:lvlText w:val=""/>
      <w:lvlJc w:val="left"/>
      <w:pPr>
        <w:ind w:left="2880" w:hanging="360"/>
      </w:pPr>
      <w:rPr>
        <w:rFonts w:ascii="Symbol" w:hAnsi="Symbol" w:hint="default"/>
      </w:rPr>
    </w:lvl>
    <w:lvl w:ilvl="4" w:tplc="82F44FA8">
      <w:start w:val="1"/>
      <w:numFmt w:val="bullet"/>
      <w:lvlText w:val="o"/>
      <w:lvlJc w:val="left"/>
      <w:pPr>
        <w:ind w:left="3600" w:hanging="360"/>
      </w:pPr>
      <w:rPr>
        <w:rFonts w:ascii="Courier New" w:hAnsi="Courier New" w:cs="Times New Roman" w:hint="default"/>
      </w:rPr>
    </w:lvl>
    <w:lvl w:ilvl="5" w:tplc="74D0F538">
      <w:start w:val="1"/>
      <w:numFmt w:val="bullet"/>
      <w:lvlText w:val=""/>
      <w:lvlJc w:val="left"/>
      <w:pPr>
        <w:ind w:left="4320" w:hanging="360"/>
      </w:pPr>
      <w:rPr>
        <w:rFonts w:ascii="Wingdings" w:hAnsi="Wingdings" w:hint="default"/>
      </w:rPr>
    </w:lvl>
    <w:lvl w:ilvl="6" w:tplc="19589196">
      <w:start w:val="1"/>
      <w:numFmt w:val="bullet"/>
      <w:lvlText w:val=""/>
      <w:lvlJc w:val="left"/>
      <w:pPr>
        <w:ind w:left="5040" w:hanging="360"/>
      </w:pPr>
      <w:rPr>
        <w:rFonts w:ascii="Symbol" w:hAnsi="Symbol" w:hint="default"/>
      </w:rPr>
    </w:lvl>
    <w:lvl w:ilvl="7" w:tplc="C2A60518">
      <w:start w:val="1"/>
      <w:numFmt w:val="bullet"/>
      <w:lvlText w:val="o"/>
      <w:lvlJc w:val="left"/>
      <w:pPr>
        <w:ind w:left="5760" w:hanging="360"/>
      </w:pPr>
      <w:rPr>
        <w:rFonts w:ascii="Courier New" w:hAnsi="Courier New" w:cs="Times New Roman" w:hint="default"/>
      </w:rPr>
    </w:lvl>
    <w:lvl w:ilvl="8" w:tplc="BBB45986">
      <w:start w:val="1"/>
      <w:numFmt w:val="bullet"/>
      <w:lvlText w:val=""/>
      <w:lvlJc w:val="left"/>
      <w:pPr>
        <w:ind w:left="6480" w:hanging="360"/>
      </w:pPr>
      <w:rPr>
        <w:rFonts w:ascii="Wingdings" w:hAnsi="Wingdings" w:hint="default"/>
      </w:rPr>
    </w:lvl>
  </w:abstractNum>
  <w:abstractNum w:abstractNumId="22" w15:restartNumberingAfterBreak="0">
    <w:nsid w:val="3A840B48"/>
    <w:multiLevelType w:val="multilevel"/>
    <w:tmpl w:val="DA7072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11A481B"/>
    <w:multiLevelType w:val="multilevel"/>
    <w:tmpl w:val="D1F2C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2AC3910"/>
    <w:multiLevelType w:val="hybridMultilevel"/>
    <w:tmpl w:val="FFFFFFFF"/>
    <w:lvl w:ilvl="0" w:tplc="35EADCCA">
      <w:start w:val="1"/>
      <w:numFmt w:val="bullet"/>
      <w:lvlText w:val=""/>
      <w:lvlJc w:val="left"/>
      <w:pPr>
        <w:ind w:left="720" w:hanging="360"/>
      </w:pPr>
      <w:rPr>
        <w:rFonts w:ascii="Symbol" w:hAnsi="Symbol" w:hint="default"/>
      </w:rPr>
    </w:lvl>
    <w:lvl w:ilvl="1" w:tplc="F2789C0A">
      <w:start w:val="1"/>
      <w:numFmt w:val="bullet"/>
      <w:lvlText w:val="o"/>
      <w:lvlJc w:val="left"/>
      <w:pPr>
        <w:ind w:left="1440" w:hanging="360"/>
      </w:pPr>
      <w:rPr>
        <w:rFonts w:ascii="Courier New" w:hAnsi="Courier New" w:cs="Times New Roman" w:hint="default"/>
      </w:rPr>
    </w:lvl>
    <w:lvl w:ilvl="2" w:tplc="B97E98A8">
      <w:start w:val="1"/>
      <w:numFmt w:val="bullet"/>
      <w:lvlText w:val=""/>
      <w:lvlJc w:val="left"/>
      <w:pPr>
        <w:ind w:left="2160" w:hanging="360"/>
      </w:pPr>
      <w:rPr>
        <w:rFonts w:ascii="Wingdings" w:hAnsi="Wingdings" w:hint="default"/>
      </w:rPr>
    </w:lvl>
    <w:lvl w:ilvl="3" w:tplc="FF10A558">
      <w:start w:val="1"/>
      <w:numFmt w:val="bullet"/>
      <w:lvlText w:val=""/>
      <w:lvlJc w:val="left"/>
      <w:pPr>
        <w:ind w:left="2880" w:hanging="360"/>
      </w:pPr>
      <w:rPr>
        <w:rFonts w:ascii="Symbol" w:hAnsi="Symbol" w:hint="default"/>
      </w:rPr>
    </w:lvl>
    <w:lvl w:ilvl="4" w:tplc="BED23162">
      <w:start w:val="1"/>
      <w:numFmt w:val="bullet"/>
      <w:lvlText w:val="o"/>
      <w:lvlJc w:val="left"/>
      <w:pPr>
        <w:ind w:left="3600" w:hanging="360"/>
      </w:pPr>
      <w:rPr>
        <w:rFonts w:ascii="Courier New" w:hAnsi="Courier New" w:cs="Times New Roman" w:hint="default"/>
      </w:rPr>
    </w:lvl>
    <w:lvl w:ilvl="5" w:tplc="DF729DB4">
      <w:start w:val="1"/>
      <w:numFmt w:val="bullet"/>
      <w:lvlText w:val=""/>
      <w:lvlJc w:val="left"/>
      <w:pPr>
        <w:ind w:left="4320" w:hanging="360"/>
      </w:pPr>
      <w:rPr>
        <w:rFonts w:ascii="Wingdings" w:hAnsi="Wingdings" w:hint="default"/>
      </w:rPr>
    </w:lvl>
    <w:lvl w:ilvl="6" w:tplc="765889B8">
      <w:start w:val="1"/>
      <w:numFmt w:val="bullet"/>
      <w:lvlText w:val=""/>
      <w:lvlJc w:val="left"/>
      <w:pPr>
        <w:ind w:left="5040" w:hanging="360"/>
      </w:pPr>
      <w:rPr>
        <w:rFonts w:ascii="Symbol" w:hAnsi="Symbol" w:hint="default"/>
      </w:rPr>
    </w:lvl>
    <w:lvl w:ilvl="7" w:tplc="CE785754">
      <w:start w:val="1"/>
      <w:numFmt w:val="bullet"/>
      <w:lvlText w:val="o"/>
      <w:lvlJc w:val="left"/>
      <w:pPr>
        <w:ind w:left="5760" w:hanging="360"/>
      </w:pPr>
      <w:rPr>
        <w:rFonts w:ascii="Courier New" w:hAnsi="Courier New" w:cs="Times New Roman" w:hint="default"/>
      </w:rPr>
    </w:lvl>
    <w:lvl w:ilvl="8" w:tplc="BA2A8B14">
      <w:start w:val="1"/>
      <w:numFmt w:val="bullet"/>
      <w:lvlText w:val=""/>
      <w:lvlJc w:val="left"/>
      <w:pPr>
        <w:ind w:left="6480" w:hanging="360"/>
      </w:pPr>
      <w:rPr>
        <w:rFonts w:ascii="Wingdings" w:hAnsi="Wingdings" w:hint="default"/>
      </w:rPr>
    </w:lvl>
  </w:abstractNum>
  <w:abstractNum w:abstractNumId="25" w15:restartNumberingAfterBreak="0">
    <w:nsid w:val="4BECE274"/>
    <w:multiLevelType w:val="hybridMultilevel"/>
    <w:tmpl w:val="FFFFFFFF"/>
    <w:lvl w:ilvl="0" w:tplc="F72E41C4">
      <w:start w:val="1"/>
      <w:numFmt w:val="bullet"/>
      <w:lvlText w:val=""/>
      <w:lvlJc w:val="left"/>
      <w:pPr>
        <w:ind w:left="720" w:hanging="360"/>
      </w:pPr>
      <w:rPr>
        <w:rFonts w:ascii="Symbol" w:hAnsi="Symbol" w:hint="default"/>
      </w:rPr>
    </w:lvl>
    <w:lvl w:ilvl="1" w:tplc="6E6A6B40">
      <w:start w:val="1"/>
      <w:numFmt w:val="bullet"/>
      <w:lvlText w:val="o"/>
      <w:lvlJc w:val="left"/>
      <w:pPr>
        <w:ind w:left="1440" w:hanging="360"/>
      </w:pPr>
      <w:rPr>
        <w:rFonts w:ascii="Courier New" w:hAnsi="Courier New" w:cs="Times New Roman" w:hint="default"/>
      </w:rPr>
    </w:lvl>
    <w:lvl w:ilvl="2" w:tplc="F6D2A2C2">
      <w:start w:val="1"/>
      <w:numFmt w:val="bullet"/>
      <w:lvlText w:val=""/>
      <w:lvlJc w:val="left"/>
      <w:pPr>
        <w:ind w:left="2160" w:hanging="360"/>
      </w:pPr>
      <w:rPr>
        <w:rFonts w:ascii="Wingdings" w:hAnsi="Wingdings" w:hint="default"/>
      </w:rPr>
    </w:lvl>
    <w:lvl w:ilvl="3" w:tplc="72942A74">
      <w:start w:val="1"/>
      <w:numFmt w:val="bullet"/>
      <w:lvlText w:val=""/>
      <w:lvlJc w:val="left"/>
      <w:pPr>
        <w:ind w:left="2880" w:hanging="360"/>
      </w:pPr>
      <w:rPr>
        <w:rFonts w:ascii="Symbol" w:hAnsi="Symbol" w:hint="default"/>
      </w:rPr>
    </w:lvl>
    <w:lvl w:ilvl="4" w:tplc="1A88317C">
      <w:start w:val="1"/>
      <w:numFmt w:val="bullet"/>
      <w:lvlText w:val="o"/>
      <w:lvlJc w:val="left"/>
      <w:pPr>
        <w:ind w:left="3600" w:hanging="360"/>
      </w:pPr>
      <w:rPr>
        <w:rFonts w:ascii="Courier New" w:hAnsi="Courier New" w:cs="Times New Roman" w:hint="default"/>
      </w:rPr>
    </w:lvl>
    <w:lvl w:ilvl="5" w:tplc="D188E69E">
      <w:start w:val="1"/>
      <w:numFmt w:val="bullet"/>
      <w:lvlText w:val=""/>
      <w:lvlJc w:val="left"/>
      <w:pPr>
        <w:ind w:left="4320" w:hanging="360"/>
      </w:pPr>
      <w:rPr>
        <w:rFonts w:ascii="Wingdings" w:hAnsi="Wingdings" w:hint="default"/>
      </w:rPr>
    </w:lvl>
    <w:lvl w:ilvl="6" w:tplc="BBECF702">
      <w:start w:val="1"/>
      <w:numFmt w:val="bullet"/>
      <w:lvlText w:val=""/>
      <w:lvlJc w:val="left"/>
      <w:pPr>
        <w:ind w:left="5040" w:hanging="360"/>
      </w:pPr>
      <w:rPr>
        <w:rFonts w:ascii="Symbol" w:hAnsi="Symbol" w:hint="default"/>
      </w:rPr>
    </w:lvl>
    <w:lvl w:ilvl="7" w:tplc="D0FE233E">
      <w:start w:val="1"/>
      <w:numFmt w:val="bullet"/>
      <w:lvlText w:val="o"/>
      <w:lvlJc w:val="left"/>
      <w:pPr>
        <w:ind w:left="5760" w:hanging="360"/>
      </w:pPr>
      <w:rPr>
        <w:rFonts w:ascii="Courier New" w:hAnsi="Courier New" w:cs="Times New Roman" w:hint="default"/>
      </w:rPr>
    </w:lvl>
    <w:lvl w:ilvl="8" w:tplc="45CE83FA">
      <w:start w:val="1"/>
      <w:numFmt w:val="bullet"/>
      <w:lvlText w:val=""/>
      <w:lvlJc w:val="left"/>
      <w:pPr>
        <w:ind w:left="6480" w:hanging="360"/>
      </w:pPr>
      <w:rPr>
        <w:rFonts w:ascii="Wingdings" w:hAnsi="Wingdings" w:hint="default"/>
      </w:rPr>
    </w:lvl>
  </w:abstractNum>
  <w:abstractNum w:abstractNumId="26" w15:restartNumberingAfterBreak="0">
    <w:nsid w:val="505524B2"/>
    <w:multiLevelType w:val="hybridMultilevel"/>
    <w:tmpl w:val="96B66876"/>
    <w:lvl w:ilvl="0" w:tplc="580A000D">
      <w:start w:val="1"/>
      <w:numFmt w:val="bullet"/>
      <w:lvlText w:val=""/>
      <w:lvlJc w:val="left"/>
      <w:pPr>
        <w:ind w:left="360" w:hanging="360"/>
      </w:pPr>
      <w:rPr>
        <w:rFonts w:ascii="Wingdings" w:hAnsi="Wingdings"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27" w15:restartNumberingAfterBreak="0">
    <w:nsid w:val="5202A39F"/>
    <w:multiLevelType w:val="hybridMultilevel"/>
    <w:tmpl w:val="FFFFFFFF"/>
    <w:lvl w:ilvl="0" w:tplc="95F4443C">
      <w:start w:val="1"/>
      <w:numFmt w:val="bullet"/>
      <w:lvlText w:val=""/>
      <w:lvlJc w:val="left"/>
      <w:pPr>
        <w:ind w:left="720" w:hanging="360"/>
      </w:pPr>
      <w:rPr>
        <w:rFonts w:ascii="Symbol" w:hAnsi="Symbol" w:hint="default"/>
      </w:rPr>
    </w:lvl>
    <w:lvl w:ilvl="1" w:tplc="4266AA84">
      <w:start w:val="1"/>
      <w:numFmt w:val="bullet"/>
      <w:lvlText w:val="o"/>
      <w:lvlJc w:val="left"/>
      <w:pPr>
        <w:ind w:left="1440" w:hanging="360"/>
      </w:pPr>
      <w:rPr>
        <w:rFonts w:ascii="Courier New" w:hAnsi="Courier New" w:cs="Times New Roman" w:hint="default"/>
      </w:rPr>
    </w:lvl>
    <w:lvl w:ilvl="2" w:tplc="FF2A82B2">
      <w:start w:val="1"/>
      <w:numFmt w:val="bullet"/>
      <w:lvlText w:val=""/>
      <w:lvlJc w:val="left"/>
      <w:pPr>
        <w:ind w:left="2160" w:hanging="360"/>
      </w:pPr>
      <w:rPr>
        <w:rFonts w:ascii="Wingdings" w:hAnsi="Wingdings" w:hint="default"/>
      </w:rPr>
    </w:lvl>
    <w:lvl w:ilvl="3" w:tplc="61D8349C">
      <w:start w:val="1"/>
      <w:numFmt w:val="bullet"/>
      <w:lvlText w:val=""/>
      <w:lvlJc w:val="left"/>
      <w:pPr>
        <w:ind w:left="2880" w:hanging="360"/>
      </w:pPr>
      <w:rPr>
        <w:rFonts w:ascii="Symbol" w:hAnsi="Symbol" w:hint="default"/>
      </w:rPr>
    </w:lvl>
    <w:lvl w:ilvl="4" w:tplc="AB6E2D2C">
      <w:start w:val="1"/>
      <w:numFmt w:val="bullet"/>
      <w:lvlText w:val="o"/>
      <w:lvlJc w:val="left"/>
      <w:pPr>
        <w:ind w:left="3600" w:hanging="360"/>
      </w:pPr>
      <w:rPr>
        <w:rFonts w:ascii="Courier New" w:hAnsi="Courier New" w:cs="Times New Roman" w:hint="default"/>
      </w:rPr>
    </w:lvl>
    <w:lvl w:ilvl="5" w:tplc="3D7C1A72">
      <w:start w:val="1"/>
      <w:numFmt w:val="bullet"/>
      <w:lvlText w:val=""/>
      <w:lvlJc w:val="left"/>
      <w:pPr>
        <w:ind w:left="4320" w:hanging="360"/>
      </w:pPr>
      <w:rPr>
        <w:rFonts w:ascii="Wingdings" w:hAnsi="Wingdings" w:hint="default"/>
      </w:rPr>
    </w:lvl>
    <w:lvl w:ilvl="6" w:tplc="D646B2E0">
      <w:start w:val="1"/>
      <w:numFmt w:val="bullet"/>
      <w:lvlText w:val=""/>
      <w:lvlJc w:val="left"/>
      <w:pPr>
        <w:ind w:left="5040" w:hanging="360"/>
      </w:pPr>
      <w:rPr>
        <w:rFonts w:ascii="Symbol" w:hAnsi="Symbol" w:hint="default"/>
      </w:rPr>
    </w:lvl>
    <w:lvl w:ilvl="7" w:tplc="CE94B9DE">
      <w:start w:val="1"/>
      <w:numFmt w:val="bullet"/>
      <w:lvlText w:val="o"/>
      <w:lvlJc w:val="left"/>
      <w:pPr>
        <w:ind w:left="5760" w:hanging="360"/>
      </w:pPr>
      <w:rPr>
        <w:rFonts w:ascii="Courier New" w:hAnsi="Courier New" w:cs="Times New Roman" w:hint="default"/>
      </w:rPr>
    </w:lvl>
    <w:lvl w:ilvl="8" w:tplc="2672352A">
      <w:start w:val="1"/>
      <w:numFmt w:val="bullet"/>
      <w:lvlText w:val=""/>
      <w:lvlJc w:val="left"/>
      <w:pPr>
        <w:ind w:left="6480" w:hanging="360"/>
      </w:pPr>
      <w:rPr>
        <w:rFonts w:ascii="Wingdings" w:hAnsi="Wingdings" w:hint="default"/>
      </w:rPr>
    </w:lvl>
  </w:abstractNum>
  <w:abstractNum w:abstractNumId="28" w15:restartNumberingAfterBreak="0">
    <w:nsid w:val="533AE0AC"/>
    <w:multiLevelType w:val="hybridMultilevel"/>
    <w:tmpl w:val="FFFFFFFF"/>
    <w:lvl w:ilvl="0" w:tplc="E3DE735E">
      <w:start w:val="1"/>
      <w:numFmt w:val="bullet"/>
      <w:lvlText w:val=""/>
      <w:lvlJc w:val="left"/>
      <w:pPr>
        <w:ind w:left="720" w:hanging="360"/>
      </w:pPr>
      <w:rPr>
        <w:rFonts w:ascii="Symbol" w:hAnsi="Symbol" w:hint="default"/>
      </w:rPr>
    </w:lvl>
    <w:lvl w:ilvl="1" w:tplc="4F9EBE24">
      <w:start w:val="1"/>
      <w:numFmt w:val="bullet"/>
      <w:lvlText w:val="o"/>
      <w:lvlJc w:val="left"/>
      <w:pPr>
        <w:ind w:left="1440" w:hanging="360"/>
      </w:pPr>
      <w:rPr>
        <w:rFonts w:ascii="Courier New" w:hAnsi="Courier New" w:cs="Times New Roman" w:hint="default"/>
      </w:rPr>
    </w:lvl>
    <w:lvl w:ilvl="2" w:tplc="2400648C">
      <w:start w:val="1"/>
      <w:numFmt w:val="bullet"/>
      <w:lvlText w:val=""/>
      <w:lvlJc w:val="left"/>
      <w:pPr>
        <w:ind w:left="2160" w:hanging="360"/>
      </w:pPr>
      <w:rPr>
        <w:rFonts w:ascii="Wingdings" w:hAnsi="Wingdings" w:hint="default"/>
      </w:rPr>
    </w:lvl>
    <w:lvl w:ilvl="3" w:tplc="BCAEE146">
      <w:start w:val="1"/>
      <w:numFmt w:val="bullet"/>
      <w:lvlText w:val=""/>
      <w:lvlJc w:val="left"/>
      <w:pPr>
        <w:ind w:left="2880" w:hanging="360"/>
      </w:pPr>
      <w:rPr>
        <w:rFonts w:ascii="Symbol" w:hAnsi="Symbol" w:hint="default"/>
      </w:rPr>
    </w:lvl>
    <w:lvl w:ilvl="4" w:tplc="D8828CC6">
      <w:start w:val="1"/>
      <w:numFmt w:val="bullet"/>
      <w:lvlText w:val="o"/>
      <w:lvlJc w:val="left"/>
      <w:pPr>
        <w:ind w:left="3600" w:hanging="360"/>
      </w:pPr>
      <w:rPr>
        <w:rFonts w:ascii="Courier New" w:hAnsi="Courier New" w:cs="Times New Roman" w:hint="default"/>
      </w:rPr>
    </w:lvl>
    <w:lvl w:ilvl="5" w:tplc="12C0D38E">
      <w:start w:val="1"/>
      <w:numFmt w:val="bullet"/>
      <w:lvlText w:val=""/>
      <w:lvlJc w:val="left"/>
      <w:pPr>
        <w:ind w:left="4320" w:hanging="360"/>
      </w:pPr>
      <w:rPr>
        <w:rFonts w:ascii="Wingdings" w:hAnsi="Wingdings" w:hint="default"/>
      </w:rPr>
    </w:lvl>
    <w:lvl w:ilvl="6" w:tplc="7E9000EC">
      <w:start w:val="1"/>
      <w:numFmt w:val="bullet"/>
      <w:lvlText w:val=""/>
      <w:lvlJc w:val="left"/>
      <w:pPr>
        <w:ind w:left="5040" w:hanging="360"/>
      </w:pPr>
      <w:rPr>
        <w:rFonts w:ascii="Symbol" w:hAnsi="Symbol" w:hint="default"/>
      </w:rPr>
    </w:lvl>
    <w:lvl w:ilvl="7" w:tplc="DF2649A8">
      <w:start w:val="1"/>
      <w:numFmt w:val="bullet"/>
      <w:lvlText w:val="o"/>
      <w:lvlJc w:val="left"/>
      <w:pPr>
        <w:ind w:left="5760" w:hanging="360"/>
      </w:pPr>
      <w:rPr>
        <w:rFonts w:ascii="Courier New" w:hAnsi="Courier New" w:cs="Times New Roman" w:hint="default"/>
      </w:rPr>
    </w:lvl>
    <w:lvl w:ilvl="8" w:tplc="05CA5F3E">
      <w:start w:val="1"/>
      <w:numFmt w:val="bullet"/>
      <w:lvlText w:val=""/>
      <w:lvlJc w:val="left"/>
      <w:pPr>
        <w:ind w:left="6480" w:hanging="360"/>
      </w:pPr>
      <w:rPr>
        <w:rFonts w:ascii="Wingdings" w:hAnsi="Wingdings" w:hint="default"/>
      </w:rPr>
    </w:lvl>
  </w:abstractNum>
  <w:abstractNum w:abstractNumId="29" w15:restartNumberingAfterBreak="0">
    <w:nsid w:val="537280C3"/>
    <w:multiLevelType w:val="hybridMultilevel"/>
    <w:tmpl w:val="FFFFFFFF"/>
    <w:lvl w:ilvl="0" w:tplc="5ECC1B64">
      <w:start w:val="1"/>
      <w:numFmt w:val="decimal"/>
      <w:lvlText w:val="%1."/>
      <w:lvlJc w:val="left"/>
      <w:pPr>
        <w:ind w:left="720" w:hanging="360"/>
      </w:pPr>
    </w:lvl>
    <w:lvl w:ilvl="1" w:tplc="2218717A">
      <w:start w:val="1"/>
      <w:numFmt w:val="lowerLetter"/>
      <w:lvlText w:val="%2."/>
      <w:lvlJc w:val="left"/>
      <w:pPr>
        <w:ind w:left="1440" w:hanging="360"/>
      </w:pPr>
    </w:lvl>
    <w:lvl w:ilvl="2" w:tplc="C26C2202">
      <w:start w:val="1"/>
      <w:numFmt w:val="lowerRoman"/>
      <w:lvlText w:val="%3."/>
      <w:lvlJc w:val="right"/>
      <w:pPr>
        <w:ind w:left="2160" w:hanging="180"/>
      </w:pPr>
    </w:lvl>
    <w:lvl w:ilvl="3" w:tplc="28161F42">
      <w:start w:val="1"/>
      <w:numFmt w:val="decimal"/>
      <w:lvlText w:val="%4."/>
      <w:lvlJc w:val="left"/>
      <w:pPr>
        <w:ind w:left="2880" w:hanging="360"/>
      </w:pPr>
    </w:lvl>
    <w:lvl w:ilvl="4" w:tplc="702A8E58">
      <w:start w:val="1"/>
      <w:numFmt w:val="lowerLetter"/>
      <w:lvlText w:val="%5."/>
      <w:lvlJc w:val="left"/>
      <w:pPr>
        <w:ind w:left="3600" w:hanging="360"/>
      </w:pPr>
    </w:lvl>
    <w:lvl w:ilvl="5" w:tplc="5EFEC016">
      <w:start w:val="1"/>
      <w:numFmt w:val="lowerRoman"/>
      <w:lvlText w:val="%6."/>
      <w:lvlJc w:val="right"/>
      <w:pPr>
        <w:ind w:left="4320" w:hanging="180"/>
      </w:pPr>
    </w:lvl>
    <w:lvl w:ilvl="6" w:tplc="A5F8CA1C">
      <w:start w:val="1"/>
      <w:numFmt w:val="decimal"/>
      <w:lvlText w:val="%7."/>
      <w:lvlJc w:val="left"/>
      <w:pPr>
        <w:ind w:left="5040" w:hanging="360"/>
      </w:pPr>
    </w:lvl>
    <w:lvl w:ilvl="7" w:tplc="485E9E32">
      <w:start w:val="1"/>
      <w:numFmt w:val="lowerLetter"/>
      <w:lvlText w:val="%8."/>
      <w:lvlJc w:val="left"/>
      <w:pPr>
        <w:ind w:left="5760" w:hanging="360"/>
      </w:pPr>
    </w:lvl>
    <w:lvl w:ilvl="8" w:tplc="5240F60E">
      <w:start w:val="1"/>
      <w:numFmt w:val="lowerRoman"/>
      <w:lvlText w:val="%9."/>
      <w:lvlJc w:val="right"/>
      <w:pPr>
        <w:ind w:left="6480" w:hanging="180"/>
      </w:pPr>
    </w:lvl>
  </w:abstractNum>
  <w:abstractNum w:abstractNumId="30" w15:restartNumberingAfterBreak="0">
    <w:nsid w:val="54E05F43"/>
    <w:multiLevelType w:val="multilevel"/>
    <w:tmpl w:val="C7CE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459248"/>
    <w:multiLevelType w:val="hybridMultilevel"/>
    <w:tmpl w:val="FFFFFFFF"/>
    <w:lvl w:ilvl="0" w:tplc="23F26B60">
      <w:start w:val="1"/>
      <w:numFmt w:val="bullet"/>
      <w:lvlText w:val=""/>
      <w:lvlJc w:val="left"/>
      <w:pPr>
        <w:ind w:left="720" w:hanging="360"/>
      </w:pPr>
      <w:rPr>
        <w:rFonts w:ascii="Symbol" w:hAnsi="Symbol" w:hint="default"/>
      </w:rPr>
    </w:lvl>
    <w:lvl w:ilvl="1" w:tplc="D64A5C02">
      <w:start w:val="1"/>
      <w:numFmt w:val="bullet"/>
      <w:lvlText w:val="o"/>
      <w:lvlJc w:val="left"/>
      <w:pPr>
        <w:ind w:left="1440" w:hanging="360"/>
      </w:pPr>
      <w:rPr>
        <w:rFonts w:ascii="Courier New" w:hAnsi="Courier New" w:cs="Times New Roman" w:hint="default"/>
      </w:rPr>
    </w:lvl>
    <w:lvl w:ilvl="2" w:tplc="37AE9E98">
      <w:start w:val="1"/>
      <w:numFmt w:val="bullet"/>
      <w:lvlText w:val=""/>
      <w:lvlJc w:val="left"/>
      <w:pPr>
        <w:ind w:left="2160" w:hanging="360"/>
      </w:pPr>
      <w:rPr>
        <w:rFonts w:ascii="Wingdings" w:hAnsi="Wingdings" w:hint="default"/>
      </w:rPr>
    </w:lvl>
    <w:lvl w:ilvl="3" w:tplc="9724E6F6">
      <w:start w:val="1"/>
      <w:numFmt w:val="bullet"/>
      <w:lvlText w:val=""/>
      <w:lvlJc w:val="left"/>
      <w:pPr>
        <w:ind w:left="2880" w:hanging="360"/>
      </w:pPr>
      <w:rPr>
        <w:rFonts w:ascii="Symbol" w:hAnsi="Symbol" w:hint="default"/>
      </w:rPr>
    </w:lvl>
    <w:lvl w:ilvl="4" w:tplc="051C4E98">
      <w:start w:val="1"/>
      <w:numFmt w:val="bullet"/>
      <w:lvlText w:val="o"/>
      <w:lvlJc w:val="left"/>
      <w:pPr>
        <w:ind w:left="3600" w:hanging="360"/>
      </w:pPr>
      <w:rPr>
        <w:rFonts w:ascii="Courier New" w:hAnsi="Courier New" w:cs="Times New Roman" w:hint="default"/>
      </w:rPr>
    </w:lvl>
    <w:lvl w:ilvl="5" w:tplc="B638106C">
      <w:start w:val="1"/>
      <w:numFmt w:val="bullet"/>
      <w:lvlText w:val=""/>
      <w:lvlJc w:val="left"/>
      <w:pPr>
        <w:ind w:left="4320" w:hanging="360"/>
      </w:pPr>
      <w:rPr>
        <w:rFonts w:ascii="Wingdings" w:hAnsi="Wingdings" w:hint="default"/>
      </w:rPr>
    </w:lvl>
    <w:lvl w:ilvl="6" w:tplc="800CC580">
      <w:start w:val="1"/>
      <w:numFmt w:val="bullet"/>
      <w:lvlText w:val=""/>
      <w:lvlJc w:val="left"/>
      <w:pPr>
        <w:ind w:left="5040" w:hanging="360"/>
      </w:pPr>
      <w:rPr>
        <w:rFonts w:ascii="Symbol" w:hAnsi="Symbol" w:hint="default"/>
      </w:rPr>
    </w:lvl>
    <w:lvl w:ilvl="7" w:tplc="3B88251C">
      <w:start w:val="1"/>
      <w:numFmt w:val="bullet"/>
      <w:lvlText w:val="o"/>
      <w:lvlJc w:val="left"/>
      <w:pPr>
        <w:ind w:left="5760" w:hanging="360"/>
      </w:pPr>
      <w:rPr>
        <w:rFonts w:ascii="Courier New" w:hAnsi="Courier New" w:cs="Times New Roman" w:hint="default"/>
      </w:rPr>
    </w:lvl>
    <w:lvl w:ilvl="8" w:tplc="15E8BA14">
      <w:start w:val="1"/>
      <w:numFmt w:val="bullet"/>
      <w:lvlText w:val=""/>
      <w:lvlJc w:val="left"/>
      <w:pPr>
        <w:ind w:left="6480" w:hanging="360"/>
      </w:pPr>
      <w:rPr>
        <w:rFonts w:ascii="Wingdings" w:hAnsi="Wingdings" w:hint="default"/>
      </w:rPr>
    </w:lvl>
  </w:abstractNum>
  <w:abstractNum w:abstractNumId="32" w15:restartNumberingAfterBreak="0">
    <w:nsid w:val="5B77A5E7"/>
    <w:multiLevelType w:val="hybridMultilevel"/>
    <w:tmpl w:val="FFFFFFFF"/>
    <w:lvl w:ilvl="0" w:tplc="613EF944">
      <w:start w:val="1"/>
      <w:numFmt w:val="bullet"/>
      <w:lvlText w:val=""/>
      <w:lvlJc w:val="left"/>
      <w:pPr>
        <w:ind w:left="720" w:hanging="360"/>
      </w:pPr>
      <w:rPr>
        <w:rFonts w:ascii="Symbol" w:hAnsi="Symbol" w:hint="default"/>
      </w:rPr>
    </w:lvl>
    <w:lvl w:ilvl="1" w:tplc="4FAAC362">
      <w:start w:val="1"/>
      <w:numFmt w:val="bullet"/>
      <w:lvlText w:val="o"/>
      <w:lvlJc w:val="left"/>
      <w:pPr>
        <w:ind w:left="1440" w:hanging="360"/>
      </w:pPr>
      <w:rPr>
        <w:rFonts w:ascii="Courier New" w:hAnsi="Courier New" w:cs="Times New Roman" w:hint="default"/>
      </w:rPr>
    </w:lvl>
    <w:lvl w:ilvl="2" w:tplc="0DC20A94">
      <w:start w:val="1"/>
      <w:numFmt w:val="bullet"/>
      <w:lvlText w:val=""/>
      <w:lvlJc w:val="left"/>
      <w:pPr>
        <w:ind w:left="2160" w:hanging="360"/>
      </w:pPr>
      <w:rPr>
        <w:rFonts w:ascii="Wingdings" w:hAnsi="Wingdings" w:hint="default"/>
      </w:rPr>
    </w:lvl>
    <w:lvl w:ilvl="3" w:tplc="45D8D1D4">
      <w:start w:val="1"/>
      <w:numFmt w:val="bullet"/>
      <w:lvlText w:val=""/>
      <w:lvlJc w:val="left"/>
      <w:pPr>
        <w:ind w:left="2880" w:hanging="360"/>
      </w:pPr>
      <w:rPr>
        <w:rFonts w:ascii="Symbol" w:hAnsi="Symbol" w:hint="default"/>
      </w:rPr>
    </w:lvl>
    <w:lvl w:ilvl="4" w:tplc="737855DE">
      <w:start w:val="1"/>
      <w:numFmt w:val="bullet"/>
      <w:lvlText w:val="o"/>
      <w:lvlJc w:val="left"/>
      <w:pPr>
        <w:ind w:left="3600" w:hanging="360"/>
      </w:pPr>
      <w:rPr>
        <w:rFonts w:ascii="Courier New" w:hAnsi="Courier New" w:cs="Times New Roman" w:hint="default"/>
      </w:rPr>
    </w:lvl>
    <w:lvl w:ilvl="5" w:tplc="AD54E390">
      <w:start w:val="1"/>
      <w:numFmt w:val="bullet"/>
      <w:lvlText w:val=""/>
      <w:lvlJc w:val="left"/>
      <w:pPr>
        <w:ind w:left="4320" w:hanging="360"/>
      </w:pPr>
      <w:rPr>
        <w:rFonts w:ascii="Wingdings" w:hAnsi="Wingdings" w:hint="default"/>
      </w:rPr>
    </w:lvl>
    <w:lvl w:ilvl="6" w:tplc="A1664BB0">
      <w:start w:val="1"/>
      <w:numFmt w:val="bullet"/>
      <w:lvlText w:val=""/>
      <w:lvlJc w:val="left"/>
      <w:pPr>
        <w:ind w:left="5040" w:hanging="360"/>
      </w:pPr>
      <w:rPr>
        <w:rFonts w:ascii="Symbol" w:hAnsi="Symbol" w:hint="default"/>
      </w:rPr>
    </w:lvl>
    <w:lvl w:ilvl="7" w:tplc="17D83A92">
      <w:start w:val="1"/>
      <w:numFmt w:val="bullet"/>
      <w:lvlText w:val="o"/>
      <w:lvlJc w:val="left"/>
      <w:pPr>
        <w:ind w:left="5760" w:hanging="360"/>
      </w:pPr>
      <w:rPr>
        <w:rFonts w:ascii="Courier New" w:hAnsi="Courier New" w:cs="Times New Roman" w:hint="default"/>
      </w:rPr>
    </w:lvl>
    <w:lvl w:ilvl="8" w:tplc="7AD0247A">
      <w:start w:val="1"/>
      <w:numFmt w:val="bullet"/>
      <w:lvlText w:val=""/>
      <w:lvlJc w:val="left"/>
      <w:pPr>
        <w:ind w:left="6480" w:hanging="360"/>
      </w:pPr>
      <w:rPr>
        <w:rFonts w:ascii="Wingdings" w:hAnsi="Wingdings" w:hint="default"/>
      </w:rPr>
    </w:lvl>
  </w:abstractNum>
  <w:abstractNum w:abstractNumId="33" w15:restartNumberingAfterBreak="0">
    <w:nsid w:val="60944A47"/>
    <w:multiLevelType w:val="hybridMultilevel"/>
    <w:tmpl w:val="8618CDE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622028D8"/>
    <w:multiLevelType w:val="hybridMultilevel"/>
    <w:tmpl w:val="35AECC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6AB3104C"/>
    <w:multiLevelType w:val="multilevel"/>
    <w:tmpl w:val="C742D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E656007"/>
    <w:multiLevelType w:val="multilevel"/>
    <w:tmpl w:val="51661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0FE1B9C"/>
    <w:multiLevelType w:val="hybridMultilevel"/>
    <w:tmpl w:val="C3041A4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71627D83"/>
    <w:multiLevelType w:val="multilevel"/>
    <w:tmpl w:val="DF16E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1D4352A"/>
    <w:multiLevelType w:val="hybridMultilevel"/>
    <w:tmpl w:val="B68A683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3C0625A"/>
    <w:multiLevelType w:val="multilevel"/>
    <w:tmpl w:val="AD30A1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41" w15:restartNumberingAfterBreak="0">
    <w:nsid w:val="74A80B20"/>
    <w:multiLevelType w:val="hybridMultilevel"/>
    <w:tmpl w:val="FFFFFFFF"/>
    <w:lvl w:ilvl="0" w:tplc="2B640622">
      <w:start w:val="1"/>
      <w:numFmt w:val="bullet"/>
      <w:lvlText w:val=""/>
      <w:lvlJc w:val="left"/>
      <w:pPr>
        <w:ind w:left="720" w:hanging="360"/>
      </w:pPr>
      <w:rPr>
        <w:rFonts w:ascii="Symbol" w:hAnsi="Symbol" w:hint="default"/>
      </w:rPr>
    </w:lvl>
    <w:lvl w:ilvl="1" w:tplc="A594B4A0">
      <w:start w:val="1"/>
      <w:numFmt w:val="bullet"/>
      <w:lvlText w:val="o"/>
      <w:lvlJc w:val="left"/>
      <w:pPr>
        <w:ind w:left="1440" w:hanging="360"/>
      </w:pPr>
      <w:rPr>
        <w:rFonts w:ascii="Courier New" w:hAnsi="Courier New" w:cs="Times New Roman" w:hint="default"/>
      </w:rPr>
    </w:lvl>
    <w:lvl w:ilvl="2" w:tplc="E64204BC">
      <w:start w:val="1"/>
      <w:numFmt w:val="bullet"/>
      <w:lvlText w:val=""/>
      <w:lvlJc w:val="left"/>
      <w:pPr>
        <w:ind w:left="2160" w:hanging="360"/>
      </w:pPr>
      <w:rPr>
        <w:rFonts w:ascii="Wingdings" w:hAnsi="Wingdings" w:hint="default"/>
      </w:rPr>
    </w:lvl>
    <w:lvl w:ilvl="3" w:tplc="E5F0E166">
      <w:start w:val="1"/>
      <w:numFmt w:val="bullet"/>
      <w:lvlText w:val=""/>
      <w:lvlJc w:val="left"/>
      <w:pPr>
        <w:ind w:left="2880" w:hanging="360"/>
      </w:pPr>
      <w:rPr>
        <w:rFonts w:ascii="Symbol" w:hAnsi="Symbol" w:hint="default"/>
      </w:rPr>
    </w:lvl>
    <w:lvl w:ilvl="4" w:tplc="81DEBFCC">
      <w:start w:val="1"/>
      <w:numFmt w:val="bullet"/>
      <w:lvlText w:val="o"/>
      <w:lvlJc w:val="left"/>
      <w:pPr>
        <w:ind w:left="3600" w:hanging="360"/>
      </w:pPr>
      <w:rPr>
        <w:rFonts w:ascii="Courier New" w:hAnsi="Courier New" w:cs="Times New Roman" w:hint="default"/>
      </w:rPr>
    </w:lvl>
    <w:lvl w:ilvl="5" w:tplc="AEE03E54">
      <w:start w:val="1"/>
      <w:numFmt w:val="bullet"/>
      <w:lvlText w:val=""/>
      <w:lvlJc w:val="left"/>
      <w:pPr>
        <w:ind w:left="4320" w:hanging="360"/>
      </w:pPr>
      <w:rPr>
        <w:rFonts w:ascii="Wingdings" w:hAnsi="Wingdings" w:hint="default"/>
      </w:rPr>
    </w:lvl>
    <w:lvl w:ilvl="6" w:tplc="7F1A81AC">
      <w:start w:val="1"/>
      <w:numFmt w:val="bullet"/>
      <w:lvlText w:val=""/>
      <w:lvlJc w:val="left"/>
      <w:pPr>
        <w:ind w:left="5040" w:hanging="360"/>
      </w:pPr>
      <w:rPr>
        <w:rFonts w:ascii="Symbol" w:hAnsi="Symbol" w:hint="default"/>
      </w:rPr>
    </w:lvl>
    <w:lvl w:ilvl="7" w:tplc="0C42870C">
      <w:start w:val="1"/>
      <w:numFmt w:val="bullet"/>
      <w:lvlText w:val="o"/>
      <w:lvlJc w:val="left"/>
      <w:pPr>
        <w:ind w:left="5760" w:hanging="360"/>
      </w:pPr>
      <w:rPr>
        <w:rFonts w:ascii="Courier New" w:hAnsi="Courier New" w:cs="Times New Roman" w:hint="default"/>
      </w:rPr>
    </w:lvl>
    <w:lvl w:ilvl="8" w:tplc="37B0E1AA">
      <w:start w:val="1"/>
      <w:numFmt w:val="bullet"/>
      <w:lvlText w:val=""/>
      <w:lvlJc w:val="left"/>
      <w:pPr>
        <w:ind w:left="6480" w:hanging="360"/>
      </w:pPr>
      <w:rPr>
        <w:rFonts w:ascii="Wingdings" w:hAnsi="Wingdings" w:hint="default"/>
      </w:rPr>
    </w:lvl>
  </w:abstractNum>
  <w:abstractNum w:abstractNumId="42" w15:restartNumberingAfterBreak="0">
    <w:nsid w:val="74F02A81"/>
    <w:multiLevelType w:val="hybridMultilevel"/>
    <w:tmpl w:val="FFFFFFFF"/>
    <w:lvl w:ilvl="0" w:tplc="6AFCD9A8">
      <w:start w:val="1"/>
      <w:numFmt w:val="bullet"/>
      <w:lvlText w:val=""/>
      <w:lvlJc w:val="left"/>
      <w:pPr>
        <w:ind w:left="720" w:hanging="360"/>
      </w:pPr>
      <w:rPr>
        <w:rFonts w:ascii="Symbol" w:hAnsi="Symbol" w:hint="default"/>
      </w:rPr>
    </w:lvl>
    <w:lvl w:ilvl="1" w:tplc="A6C41ABA">
      <w:start w:val="1"/>
      <w:numFmt w:val="bullet"/>
      <w:lvlText w:val="o"/>
      <w:lvlJc w:val="left"/>
      <w:pPr>
        <w:ind w:left="1440" w:hanging="360"/>
      </w:pPr>
      <w:rPr>
        <w:rFonts w:ascii="Courier New" w:hAnsi="Courier New" w:cs="Times New Roman" w:hint="default"/>
      </w:rPr>
    </w:lvl>
    <w:lvl w:ilvl="2" w:tplc="BB38E8C2">
      <w:start w:val="1"/>
      <w:numFmt w:val="bullet"/>
      <w:lvlText w:val=""/>
      <w:lvlJc w:val="left"/>
      <w:pPr>
        <w:ind w:left="2160" w:hanging="360"/>
      </w:pPr>
      <w:rPr>
        <w:rFonts w:ascii="Wingdings" w:hAnsi="Wingdings" w:hint="default"/>
      </w:rPr>
    </w:lvl>
    <w:lvl w:ilvl="3" w:tplc="DB7E1C9C">
      <w:start w:val="1"/>
      <w:numFmt w:val="bullet"/>
      <w:lvlText w:val=""/>
      <w:lvlJc w:val="left"/>
      <w:pPr>
        <w:ind w:left="2880" w:hanging="360"/>
      </w:pPr>
      <w:rPr>
        <w:rFonts w:ascii="Symbol" w:hAnsi="Symbol" w:hint="default"/>
      </w:rPr>
    </w:lvl>
    <w:lvl w:ilvl="4" w:tplc="FDDC6662">
      <w:start w:val="1"/>
      <w:numFmt w:val="bullet"/>
      <w:lvlText w:val="o"/>
      <w:lvlJc w:val="left"/>
      <w:pPr>
        <w:ind w:left="3600" w:hanging="360"/>
      </w:pPr>
      <w:rPr>
        <w:rFonts w:ascii="Courier New" w:hAnsi="Courier New" w:cs="Times New Roman" w:hint="default"/>
      </w:rPr>
    </w:lvl>
    <w:lvl w:ilvl="5" w:tplc="4A0295A8">
      <w:start w:val="1"/>
      <w:numFmt w:val="bullet"/>
      <w:lvlText w:val=""/>
      <w:lvlJc w:val="left"/>
      <w:pPr>
        <w:ind w:left="4320" w:hanging="360"/>
      </w:pPr>
      <w:rPr>
        <w:rFonts w:ascii="Wingdings" w:hAnsi="Wingdings" w:hint="default"/>
      </w:rPr>
    </w:lvl>
    <w:lvl w:ilvl="6" w:tplc="CC8E1756">
      <w:start w:val="1"/>
      <w:numFmt w:val="bullet"/>
      <w:lvlText w:val=""/>
      <w:lvlJc w:val="left"/>
      <w:pPr>
        <w:ind w:left="5040" w:hanging="360"/>
      </w:pPr>
      <w:rPr>
        <w:rFonts w:ascii="Symbol" w:hAnsi="Symbol" w:hint="default"/>
      </w:rPr>
    </w:lvl>
    <w:lvl w:ilvl="7" w:tplc="C5A27F38">
      <w:start w:val="1"/>
      <w:numFmt w:val="bullet"/>
      <w:lvlText w:val="o"/>
      <w:lvlJc w:val="left"/>
      <w:pPr>
        <w:ind w:left="5760" w:hanging="360"/>
      </w:pPr>
      <w:rPr>
        <w:rFonts w:ascii="Courier New" w:hAnsi="Courier New" w:cs="Times New Roman" w:hint="default"/>
      </w:rPr>
    </w:lvl>
    <w:lvl w:ilvl="8" w:tplc="10922B40">
      <w:start w:val="1"/>
      <w:numFmt w:val="bullet"/>
      <w:lvlText w:val=""/>
      <w:lvlJc w:val="left"/>
      <w:pPr>
        <w:ind w:left="6480" w:hanging="360"/>
      </w:pPr>
      <w:rPr>
        <w:rFonts w:ascii="Wingdings" w:hAnsi="Wingdings" w:hint="default"/>
      </w:rPr>
    </w:lvl>
  </w:abstractNum>
  <w:abstractNum w:abstractNumId="43" w15:restartNumberingAfterBreak="0">
    <w:nsid w:val="7648672E"/>
    <w:multiLevelType w:val="multilevel"/>
    <w:tmpl w:val="4442E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751388E"/>
    <w:multiLevelType w:val="multilevel"/>
    <w:tmpl w:val="C7324426"/>
    <w:lvl w:ilvl="0">
      <w:start w:val="1"/>
      <w:numFmt w:val="bullet"/>
      <w:pStyle w:val="25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5" w15:restartNumberingAfterBreak="0">
    <w:nsid w:val="79A20330"/>
    <w:multiLevelType w:val="multilevel"/>
    <w:tmpl w:val="EBE08A28"/>
    <w:lvl w:ilvl="0">
      <w:start w:val="3"/>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E165514"/>
    <w:multiLevelType w:val="multilevel"/>
    <w:tmpl w:val="6578141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513224520">
    <w:abstractNumId w:val="38"/>
  </w:num>
  <w:num w:numId="2" w16cid:durableId="2050760689">
    <w:abstractNumId w:val="23"/>
  </w:num>
  <w:num w:numId="3" w16cid:durableId="1457944038">
    <w:abstractNumId w:val="46"/>
  </w:num>
  <w:num w:numId="4" w16cid:durableId="1614900000">
    <w:abstractNumId w:val="44"/>
  </w:num>
  <w:num w:numId="5" w16cid:durableId="1096563546">
    <w:abstractNumId w:val="22"/>
  </w:num>
  <w:num w:numId="6" w16cid:durableId="564141796">
    <w:abstractNumId w:val="6"/>
  </w:num>
  <w:num w:numId="7" w16cid:durableId="1372270380">
    <w:abstractNumId w:val="43"/>
  </w:num>
  <w:num w:numId="8" w16cid:durableId="1996372686">
    <w:abstractNumId w:val="36"/>
  </w:num>
  <w:num w:numId="9" w16cid:durableId="359858258">
    <w:abstractNumId w:val="17"/>
  </w:num>
  <w:num w:numId="10" w16cid:durableId="435449373">
    <w:abstractNumId w:val="35"/>
  </w:num>
  <w:num w:numId="11" w16cid:durableId="1059016382">
    <w:abstractNumId w:val="12"/>
  </w:num>
  <w:num w:numId="12" w16cid:durableId="2038892458">
    <w:abstractNumId w:val="40"/>
  </w:num>
  <w:num w:numId="13" w16cid:durableId="804935263">
    <w:abstractNumId w:val="1"/>
  </w:num>
  <w:num w:numId="14" w16cid:durableId="1237713101">
    <w:abstractNumId w:val="34"/>
  </w:num>
  <w:num w:numId="15" w16cid:durableId="60761141">
    <w:abstractNumId w:val="0"/>
  </w:num>
  <w:num w:numId="16" w16cid:durableId="619343956">
    <w:abstractNumId w:val="7"/>
  </w:num>
  <w:num w:numId="17" w16cid:durableId="2015454315">
    <w:abstractNumId w:val="9"/>
  </w:num>
  <w:num w:numId="18" w16cid:durableId="2108764949">
    <w:abstractNumId w:val="37"/>
  </w:num>
  <w:num w:numId="19" w16cid:durableId="1860318847">
    <w:abstractNumId w:val="33"/>
  </w:num>
  <w:num w:numId="20" w16cid:durableId="1161504360">
    <w:abstractNumId w:val="14"/>
  </w:num>
  <w:num w:numId="21" w16cid:durableId="1898281356">
    <w:abstractNumId w:val="2"/>
  </w:num>
  <w:num w:numId="22" w16cid:durableId="613289803">
    <w:abstractNumId w:val="19"/>
  </w:num>
  <w:num w:numId="23" w16cid:durableId="1770391087">
    <w:abstractNumId w:val="16"/>
  </w:num>
  <w:num w:numId="24" w16cid:durableId="275144438">
    <w:abstractNumId w:val="45"/>
  </w:num>
  <w:num w:numId="25" w16cid:durableId="854148870">
    <w:abstractNumId w:val="10"/>
  </w:num>
  <w:num w:numId="26" w16cid:durableId="706878975">
    <w:abstractNumId w:val="3"/>
  </w:num>
  <w:num w:numId="27" w16cid:durableId="510224903">
    <w:abstractNumId w:val="26"/>
  </w:num>
  <w:num w:numId="28" w16cid:durableId="2047900864">
    <w:abstractNumId w:val="30"/>
  </w:num>
  <w:num w:numId="29" w16cid:durableId="1891068577">
    <w:abstractNumId w:val="21"/>
  </w:num>
  <w:num w:numId="30" w16cid:durableId="1122959874">
    <w:abstractNumId w:val="41"/>
  </w:num>
  <w:num w:numId="31" w16cid:durableId="202643044">
    <w:abstractNumId w:val="4"/>
  </w:num>
  <w:num w:numId="32" w16cid:durableId="689795158">
    <w:abstractNumId w:val="20"/>
  </w:num>
  <w:num w:numId="33" w16cid:durableId="830372930">
    <w:abstractNumId w:val="42"/>
  </w:num>
  <w:num w:numId="34" w16cid:durableId="199897752">
    <w:abstractNumId w:val="5"/>
  </w:num>
  <w:num w:numId="35" w16cid:durableId="996954002">
    <w:abstractNumId w:val="11"/>
  </w:num>
  <w:num w:numId="36" w16cid:durableId="118382462">
    <w:abstractNumId w:val="8"/>
  </w:num>
  <w:num w:numId="37" w16cid:durableId="1394739267">
    <w:abstractNumId w:val="24"/>
  </w:num>
  <w:num w:numId="38" w16cid:durableId="477653521">
    <w:abstractNumId w:val="27"/>
  </w:num>
  <w:num w:numId="39" w16cid:durableId="908537147">
    <w:abstractNumId w:val="31"/>
  </w:num>
  <w:num w:numId="40" w16cid:durableId="558632224">
    <w:abstractNumId w:val="28"/>
  </w:num>
  <w:num w:numId="41" w16cid:durableId="1984503005">
    <w:abstractNumId w:val="25"/>
  </w:num>
  <w:num w:numId="42" w16cid:durableId="54155583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281913168">
    <w:abstractNumId w:val="32"/>
  </w:num>
  <w:num w:numId="44" w16cid:durableId="1883593431">
    <w:abstractNumId w:val="13"/>
  </w:num>
  <w:num w:numId="45" w16cid:durableId="523055402">
    <w:abstractNumId w:val="18"/>
  </w:num>
  <w:num w:numId="46" w16cid:durableId="773013490">
    <w:abstractNumId w:val="15"/>
  </w:num>
  <w:num w:numId="47" w16cid:durableId="40709719">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MANUEL GONZALEZ">
    <w15:presenceInfo w15:providerId="AD" w15:userId="S::emanuel.gonzalez5@utp.ac.pa::2e9e17a7-3bb8-4cc4-b966-2d95909f6b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5CD0"/>
    <w:rsid w:val="00000B3C"/>
    <w:rsid w:val="000054E7"/>
    <w:rsid w:val="00007A68"/>
    <w:rsid w:val="00016B17"/>
    <w:rsid w:val="0002643E"/>
    <w:rsid w:val="0003317D"/>
    <w:rsid w:val="00035510"/>
    <w:rsid w:val="00037B73"/>
    <w:rsid w:val="00045372"/>
    <w:rsid w:val="000517E9"/>
    <w:rsid w:val="00053BD0"/>
    <w:rsid w:val="000541C7"/>
    <w:rsid w:val="00055B5D"/>
    <w:rsid w:val="00056502"/>
    <w:rsid w:val="00060895"/>
    <w:rsid w:val="000702D7"/>
    <w:rsid w:val="000843AD"/>
    <w:rsid w:val="0008749B"/>
    <w:rsid w:val="00092142"/>
    <w:rsid w:val="00094F7A"/>
    <w:rsid w:val="000A0583"/>
    <w:rsid w:val="000A0952"/>
    <w:rsid w:val="000C0089"/>
    <w:rsid w:val="000C0A41"/>
    <w:rsid w:val="000D0752"/>
    <w:rsid w:val="000D3B92"/>
    <w:rsid w:val="000D7294"/>
    <w:rsid w:val="000E0AC0"/>
    <w:rsid w:val="000E5CBD"/>
    <w:rsid w:val="000E6BA6"/>
    <w:rsid w:val="001121DB"/>
    <w:rsid w:val="00112D7F"/>
    <w:rsid w:val="00116325"/>
    <w:rsid w:val="00124291"/>
    <w:rsid w:val="00125155"/>
    <w:rsid w:val="0013419D"/>
    <w:rsid w:val="0013643D"/>
    <w:rsid w:val="001373CA"/>
    <w:rsid w:val="00141EC5"/>
    <w:rsid w:val="001460A9"/>
    <w:rsid w:val="001474E4"/>
    <w:rsid w:val="0015019F"/>
    <w:rsid w:val="00153EBE"/>
    <w:rsid w:val="00172D18"/>
    <w:rsid w:val="001750FE"/>
    <w:rsid w:val="00185961"/>
    <w:rsid w:val="001865B6"/>
    <w:rsid w:val="00190910"/>
    <w:rsid w:val="001918B3"/>
    <w:rsid w:val="00191E75"/>
    <w:rsid w:val="00192FA8"/>
    <w:rsid w:val="00196E8B"/>
    <w:rsid w:val="001A0471"/>
    <w:rsid w:val="001B3668"/>
    <w:rsid w:val="001B4E52"/>
    <w:rsid w:val="001B61A3"/>
    <w:rsid w:val="001C66CC"/>
    <w:rsid w:val="001D0C05"/>
    <w:rsid w:val="001D2598"/>
    <w:rsid w:val="001D6C7F"/>
    <w:rsid w:val="001D7C37"/>
    <w:rsid w:val="001E1ED9"/>
    <w:rsid w:val="001E1FE1"/>
    <w:rsid w:val="001E5C3C"/>
    <w:rsid w:val="001E6489"/>
    <w:rsid w:val="001F069C"/>
    <w:rsid w:val="001F7D40"/>
    <w:rsid w:val="00200862"/>
    <w:rsid w:val="002018A5"/>
    <w:rsid w:val="00213319"/>
    <w:rsid w:val="0022708A"/>
    <w:rsid w:val="00227DB6"/>
    <w:rsid w:val="002330AE"/>
    <w:rsid w:val="002359F9"/>
    <w:rsid w:val="002436B2"/>
    <w:rsid w:val="00251EED"/>
    <w:rsid w:val="002546DB"/>
    <w:rsid w:val="002616E3"/>
    <w:rsid w:val="00267612"/>
    <w:rsid w:val="00284EF6"/>
    <w:rsid w:val="00287C13"/>
    <w:rsid w:val="0029327F"/>
    <w:rsid w:val="0029611D"/>
    <w:rsid w:val="0029713E"/>
    <w:rsid w:val="002A2829"/>
    <w:rsid w:val="002B26CE"/>
    <w:rsid w:val="002B2D3B"/>
    <w:rsid w:val="002C2118"/>
    <w:rsid w:val="002C5CB2"/>
    <w:rsid w:val="002C7AFA"/>
    <w:rsid w:val="002D2510"/>
    <w:rsid w:val="002D76BA"/>
    <w:rsid w:val="002E02A0"/>
    <w:rsid w:val="002E4DE0"/>
    <w:rsid w:val="003020A0"/>
    <w:rsid w:val="00304DFD"/>
    <w:rsid w:val="0030570B"/>
    <w:rsid w:val="00305B14"/>
    <w:rsid w:val="00314E44"/>
    <w:rsid w:val="0032173F"/>
    <w:rsid w:val="003332B5"/>
    <w:rsid w:val="00333DEF"/>
    <w:rsid w:val="00334797"/>
    <w:rsid w:val="00337475"/>
    <w:rsid w:val="0033751A"/>
    <w:rsid w:val="003437FA"/>
    <w:rsid w:val="003520BB"/>
    <w:rsid w:val="00352BF3"/>
    <w:rsid w:val="00352E38"/>
    <w:rsid w:val="003628D4"/>
    <w:rsid w:val="0036608A"/>
    <w:rsid w:val="00371E3F"/>
    <w:rsid w:val="0037636D"/>
    <w:rsid w:val="00386581"/>
    <w:rsid w:val="00393DD3"/>
    <w:rsid w:val="003B243A"/>
    <w:rsid w:val="003B7F9D"/>
    <w:rsid w:val="003C01A9"/>
    <w:rsid w:val="003C4EED"/>
    <w:rsid w:val="003C7E84"/>
    <w:rsid w:val="003D46AA"/>
    <w:rsid w:val="003D698B"/>
    <w:rsid w:val="003D726E"/>
    <w:rsid w:val="003E15FC"/>
    <w:rsid w:val="003F1386"/>
    <w:rsid w:val="003F1C61"/>
    <w:rsid w:val="003F2A36"/>
    <w:rsid w:val="003F4436"/>
    <w:rsid w:val="003F4820"/>
    <w:rsid w:val="0040139B"/>
    <w:rsid w:val="004155BF"/>
    <w:rsid w:val="00416553"/>
    <w:rsid w:val="00416DE7"/>
    <w:rsid w:val="00424FD6"/>
    <w:rsid w:val="00427109"/>
    <w:rsid w:val="004310C2"/>
    <w:rsid w:val="004365CB"/>
    <w:rsid w:val="00437DAD"/>
    <w:rsid w:val="00442485"/>
    <w:rsid w:val="00444BC3"/>
    <w:rsid w:val="004453EE"/>
    <w:rsid w:val="00446849"/>
    <w:rsid w:val="00454894"/>
    <w:rsid w:val="004575D9"/>
    <w:rsid w:val="00465F84"/>
    <w:rsid w:val="00466678"/>
    <w:rsid w:val="00470325"/>
    <w:rsid w:val="004815F5"/>
    <w:rsid w:val="00484500"/>
    <w:rsid w:val="00484F47"/>
    <w:rsid w:val="0048558F"/>
    <w:rsid w:val="00494812"/>
    <w:rsid w:val="00497ADB"/>
    <w:rsid w:val="004A00B4"/>
    <w:rsid w:val="004A0E6D"/>
    <w:rsid w:val="004A2CCD"/>
    <w:rsid w:val="004A75EC"/>
    <w:rsid w:val="004A7D9B"/>
    <w:rsid w:val="004B3D0D"/>
    <w:rsid w:val="004C0446"/>
    <w:rsid w:val="004C6613"/>
    <w:rsid w:val="004D033C"/>
    <w:rsid w:val="004D5C6B"/>
    <w:rsid w:val="004E04A7"/>
    <w:rsid w:val="004E591D"/>
    <w:rsid w:val="004E5D0E"/>
    <w:rsid w:val="004E6638"/>
    <w:rsid w:val="004F110A"/>
    <w:rsid w:val="0050550E"/>
    <w:rsid w:val="00505E6E"/>
    <w:rsid w:val="005071A0"/>
    <w:rsid w:val="0051093E"/>
    <w:rsid w:val="00512010"/>
    <w:rsid w:val="0052522A"/>
    <w:rsid w:val="00527178"/>
    <w:rsid w:val="00540CFA"/>
    <w:rsid w:val="005454AB"/>
    <w:rsid w:val="00550203"/>
    <w:rsid w:val="00553DE9"/>
    <w:rsid w:val="00555627"/>
    <w:rsid w:val="00555C89"/>
    <w:rsid w:val="00564195"/>
    <w:rsid w:val="0056679B"/>
    <w:rsid w:val="00571218"/>
    <w:rsid w:val="005717DC"/>
    <w:rsid w:val="00577C72"/>
    <w:rsid w:val="00591E20"/>
    <w:rsid w:val="00596588"/>
    <w:rsid w:val="005B0F60"/>
    <w:rsid w:val="005B3F55"/>
    <w:rsid w:val="005B5D6B"/>
    <w:rsid w:val="005C1EA1"/>
    <w:rsid w:val="005C28DC"/>
    <w:rsid w:val="005D0406"/>
    <w:rsid w:val="005D35B0"/>
    <w:rsid w:val="005E4293"/>
    <w:rsid w:val="005E693E"/>
    <w:rsid w:val="005F0EC2"/>
    <w:rsid w:val="005F1AB1"/>
    <w:rsid w:val="005F2A5F"/>
    <w:rsid w:val="006024DD"/>
    <w:rsid w:val="00602682"/>
    <w:rsid w:val="006101C4"/>
    <w:rsid w:val="00614EDD"/>
    <w:rsid w:val="006348FB"/>
    <w:rsid w:val="00635627"/>
    <w:rsid w:val="006451FB"/>
    <w:rsid w:val="0064719A"/>
    <w:rsid w:val="00650452"/>
    <w:rsid w:val="0065390E"/>
    <w:rsid w:val="0065471F"/>
    <w:rsid w:val="00662510"/>
    <w:rsid w:val="0066371E"/>
    <w:rsid w:val="006676E2"/>
    <w:rsid w:val="0067230C"/>
    <w:rsid w:val="00676C43"/>
    <w:rsid w:val="00677696"/>
    <w:rsid w:val="00690613"/>
    <w:rsid w:val="00695431"/>
    <w:rsid w:val="0069666F"/>
    <w:rsid w:val="0069676D"/>
    <w:rsid w:val="006A09E9"/>
    <w:rsid w:val="006A14FF"/>
    <w:rsid w:val="006B1F5A"/>
    <w:rsid w:val="006B6A85"/>
    <w:rsid w:val="006C3864"/>
    <w:rsid w:val="006C3B51"/>
    <w:rsid w:val="006C410D"/>
    <w:rsid w:val="006C669B"/>
    <w:rsid w:val="006C6C3C"/>
    <w:rsid w:val="006D19FA"/>
    <w:rsid w:val="006D1BD3"/>
    <w:rsid w:val="006D4FF7"/>
    <w:rsid w:val="006E1DA3"/>
    <w:rsid w:val="006F33E4"/>
    <w:rsid w:val="006F7F9E"/>
    <w:rsid w:val="00700959"/>
    <w:rsid w:val="00705821"/>
    <w:rsid w:val="00707A28"/>
    <w:rsid w:val="00707C87"/>
    <w:rsid w:val="007477C5"/>
    <w:rsid w:val="007530E0"/>
    <w:rsid w:val="00754A66"/>
    <w:rsid w:val="00764F7A"/>
    <w:rsid w:val="0076544A"/>
    <w:rsid w:val="00774FB0"/>
    <w:rsid w:val="0078077E"/>
    <w:rsid w:val="007934AC"/>
    <w:rsid w:val="00796247"/>
    <w:rsid w:val="007A2CFD"/>
    <w:rsid w:val="007A3AA4"/>
    <w:rsid w:val="007A76EB"/>
    <w:rsid w:val="007B7899"/>
    <w:rsid w:val="007C1054"/>
    <w:rsid w:val="007C7A7A"/>
    <w:rsid w:val="007D0EF2"/>
    <w:rsid w:val="007D1DFD"/>
    <w:rsid w:val="007E03BB"/>
    <w:rsid w:val="00804922"/>
    <w:rsid w:val="008102A7"/>
    <w:rsid w:val="00823265"/>
    <w:rsid w:val="00823849"/>
    <w:rsid w:val="00854DBE"/>
    <w:rsid w:val="00867A1C"/>
    <w:rsid w:val="00872C54"/>
    <w:rsid w:val="00874781"/>
    <w:rsid w:val="008752E8"/>
    <w:rsid w:val="00880206"/>
    <w:rsid w:val="00881415"/>
    <w:rsid w:val="008815C0"/>
    <w:rsid w:val="0089435C"/>
    <w:rsid w:val="00895FE4"/>
    <w:rsid w:val="008A3000"/>
    <w:rsid w:val="008A6BDB"/>
    <w:rsid w:val="008B2742"/>
    <w:rsid w:val="008B5213"/>
    <w:rsid w:val="008B567B"/>
    <w:rsid w:val="008B57CA"/>
    <w:rsid w:val="008C3A9C"/>
    <w:rsid w:val="008D0D7E"/>
    <w:rsid w:val="008D1847"/>
    <w:rsid w:val="008D4284"/>
    <w:rsid w:val="008D5BB5"/>
    <w:rsid w:val="008D74DE"/>
    <w:rsid w:val="008E2C16"/>
    <w:rsid w:val="008E5B45"/>
    <w:rsid w:val="008F5CC0"/>
    <w:rsid w:val="008F6476"/>
    <w:rsid w:val="009040D1"/>
    <w:rsid w:val="0090496C"/>
    <w:rsid w:val="009106C1"/>
    <w:rsid w:val="009131BF"/>
    <w:rsid w:val="009143AE"/>
    <w:rsid w:val="009158CA"/>
    <w:rsid w:val="0091621B"/>
    <w:rsid w:val="00931AED"/>
    <w:rsid w:val="0093269F"/>
    <w:rsid w:val="00933536"/>
    <w:rsid w:val="00941F91"/>
    <w:rsid w:val="00943F9E"/>
    <w:rsid w:val="00946BA0"/>
    <w:rsid w:val="00946C10"/>
    <w:rsid w:val="00950C08"/>
    <w:rsid w:val="00951680"/>
    <w:rsid w:val="00954FE1"/>
    <w:rsid w:val="00963E9B"/>
    <w:rsid w:val="00977B38"/>
    <w:rsid w:val="00977B89"/>
    <w:rsid w:val="00984C5F"/>
    <w:rsid w:val="0098607C"/>
    <w:rsid w:val="0098731B"/>
    <w:rsid w:val="00991F8C"/>
    <w:rsid w:val="00994056"/>
    <w:rsid w:val="009A0665"/>
    <w:rsid w:val="009A0B30"/>
    <w:rsid w:val="009A32C6"/>
    <w:rsid w:val="009A398A"/>
    <w:rsid w:val="009A7E51"/>
    <w:rsid w:val="009B1593"/>
    <w:rsid w:val="009B6B9E"/>
    <w:rsid w:val="009C6ED5"/>
    <w:rsid w:val="009D05F0"/>
    <w:rsid w:val="009D097E"/>
    <w:rsid w:val="009D2031"/>
    <w:rsid w:val="009E5006"/>
    <w:rsid w:val="009E5F27"/>
    <w:rsid w:val="009E65AF"/>
    <w:rsid w:val="009F12C8"/>
    <w:rsid w:val="00A02018"/>
    <w:rsid w:val="00A02BC2"/>
    <w:rsid w:val="00A074A9"/>
    <w:rsid w:val="00A101BC"/>
    <w:rsid w:val="00A10839"/>
    <w:rsid w:val="00A21362"/>
    <w:rsid w:val="00A24321"/>
    <w:rsid w:val="00A25855"/>
    <w:rsid w:val="00A32647"/>
    <w:rsid w:val="00A32885"/>
    <w:rsid w:val="00A44B88"/>
    <w:rsid w:val="00A55A40"/>
    <w:rsid w:val="00A6430F"/>
    <w:rsid w:val="00A65282"/>
    <w:rsid w:val="00A654CE"/>
    <w:rsid w:val="00A65ED6"/>
    <w:rsid w:val="00A85848"/>
    <w:rsid w:val="00A8622E"/>
    <w:rsid w:val="00A87568"/>
    <w:rsid w:val="00A90CD8"/>
    <w:rsid w:val="00A92D2D"/>
    <w:rsid w:val="00A959E0"/>
    <w:rsid w:val="00A96C64"/>
    <w:rsid w:val="00AA5DA0"/>
    <w:rsid w:val="00AB18E0"/>
    <w:rsid w:val="00AB3FE9"/>
    <w:rsid w:val="00AC1DB7"/>
    <w:rsid w:val="00AC60F3"/>
    <w:rsid w:val="00AC794A"/>
    <w:rsid w:val="00AD127D"/>
    <w:rsid w:val="00AE115F"/>
    <w:rsid w:val="00AE7A65"/>
    <w:rsid w:val="00AF5B7C"/>
    <w:rsid w:val="00B07B9E"/>
    <w:rsid w:val="00B10FBF"/>
    <w:rsid w:val="00B1182A"/>
    <w:rsid w:val="00B2003F"/>
    <w:rsid w:val="00B23C68"/>
    <w:rsid w:val="00B30193"/>
    <w:rsid w:val="00B31C58"/>
    <w:rsid w:val="00B32E62"/>
    <w:rsid w:val="00B34AA3"/>
    <w:rsid w:val="00B374C3"/>
    <w:rsid w:val="00B40A94"/>
    <w:rsid w:val="00B50B19"/>
    <w:rsid w:val="00B51712"/>
    <w:rsid w:val="00B546F2"/>
    <w:rsid w:val="00B56C58"/>
    <w:rsid w:val="00B60254"/>
    <w:rsid w:val="00B63C70"/>
    <w:rsid w:val="00B657D8"/>
    <w:rsid w:val="00B67DF4"/>
    <w:rsid w:val="00B7068E"/>
    <w:rsid w:val="00B71DB1"/>
    <w:rsid w:val="00B73A14"/>
    <w:rsid w:val="00B754FC"/>
    <w:rsid w:val="00B75781"/>
    <w:rsid w:val="00B76ECD"/>
    <w:rsid w:val="00B837B9"/>
    <w:rsid w:val="00B847B0"/>
    <w:rsid w:val="00B85CA7"/>
    <w:rsid w:val="00B85F89"/>
    <w:rsid w:val="00BA0BDA"/>
    <w:rsid w:val="00BA17F7"/>
    <w:rsid w:val="00BA41AD"/>
    <w:rsid w:val="00BA7B5E"/>
    <w:rsid w:val="00BB2115"/>
    <w:rsid w:val="00BD45A2"/>
    <w:rsid w:val="00BD5DD2"/>
    <w:rsid w:val="00BE21BD"/>
    <w:rsid w:val="00BE47DC"/>
    <w:rsid w:val="00BF2411"/>
    <w:rsid w:val="00C029FA"/>
    <w:rsid w:val="00C039E7"/>
    <w:rsid w:val="00C10FF6"/>
    <w:rsid w:val="00C11257"/>
    <w:rsid w:val="00C125B2"/>
    <w:rsid w:val="00C13057"/>
    <w:rsid w:val="00C23D2D"/>
    <w:rsid w:val="00C246E4"/>
    <w:rsid w:val="00C25CD0"/>
    <w:rsid w:val="00C456F1"/>
    <w:rsid w:val="00C5362C"/>
    <w:rsid w:val="00C56945"/>
    <w:rsid w:val="00C63C9A"/>
    <w:rsid w:val="00C651E4"/>
    <w:rsid w:val="00C66211"/>
    <w:rsid w:val="00C66624"/>
    <w:rsid w:val="00C70449"/>
    <w:rsid w:val="00C924FB"/>
    <w:rsid w:val="00C93028"/>
    <w:rsid w:val="00C93EFA"/>
    <w:rsid w:val="00C9453F"/>
    <w:rsid w:val="00CA4C04"/>
    <w:rsid w:val="00CA5414"/>
    <w:rsid w:val="00CB145A"/>
    <w:rsid w:val="00CB2191"/>
    <w:rsid w:val="00CB2860"/>
    <w:rsid w:val="00CC4434"/>
    <w:rsid w:val="00CC7135"/>
    <w:rsid w:val="00CD4986"/>
    <w:rsid w:val="00CE1EEB"/>
    <w:rsid w:val="00D014DA"/>
    <w:rsid w:val="00D05A8B"/>
    <w:rsid w:val="00D06E0F"/>
    <w:rsid w:val="00D1727D"/>
    <w:rsid w:val="00D20449"/>
    <w:rsid w:val="00D20477"/>
    <w:rsid w:val="00D2634B"/>
    <w:rsid w:val="00D31CE0"/>
    <w:rsid w:val="00D44EA6"/>
    <w:rsid w:val="00D56638"/>
    <w:rsid w:val="00D571D2"/>
    <w:rsid w:val="00D6116D"/>
    <w:rsid w:val="00D62404"/>
    <w:rsid w:val="00D633FE"/>
    <w:rsid w:val="00D70853"/>
    <w:rsid w:val="00D72561"/>
    <w:rsid w:val="00D8052E"/>
    <w:rsid w:val="00D81A97"/>
    <w:rsid w:val="00D87926"/>
    <w:rsid w:val="00D908A1"/>
    <w:rsid w:val="00D94FEE"/>
    <w:rsid w:val="00D95B60"/>
    <w:rsid w:val="00D97AFE"/>
    <w:rsid w:val="00DB1EC3"/>
    <w:rsid w:val="00DC53C2"/>
    <w:rsid w:val="00DE3689"/>
    <w:rsid w:val="00DE3705"/>
    <w:rsid w:val="00DF0526"/>
    <w:rsid w:val="00DF3CFA"/>
    <w:rsid w:val="00DF3D52"/>
    <w:rsid w:val="00DF5AC6"/>
    <w:rsid w:val="00E1288C"/>
    <w:rsid w:val="00E133D0"/>
    <w:rsid w:val="00E176B9"/>
    <w:rsid w:val="00E23FF0"/>
    <w:rsid w:val="00E26618"/>
    <w:rsid w:val="00E27B9F"/>
    <w:rsid w:val="00E27D7C"/>
    <w:rsid w:val="00E3303C"/>
    <w:rsid w:val="00E516E2"/>
    <w:rsid w:val="00E5412E"/>
    <w:rsid w:val="00E541A0"/>
    <w:rsid w:val="00E56159"/>
    <w:rsid w:val="00E564AB"/>
    <w:rsid w:val="00E843BA"/>
    <w:rsid w:val="00E84C1C"/>
    <w:rsid w:val="00E93F1F"/>
    <w:rsid w:val="00E940C0"/>
    <w:rsid w:val="00EA6BD0"/>
    <w:rsid w:val="00EA759B"/>
    <w:rsid w:val="00EB57AA"/>
    <w:rsid w:val="00EC56EE"/>
    <w:rsid w:val="00ED5AE7"/>
    <w:rsid w:val="00EE0A36"/>
    <w:rsid w:val="00EE0D41"/>
    <w:rsid w:val="00EE6125"/>
    <w:rsid w:val="00EE7C1D"/>
    <w:rsid w:val="00EF180B"/>
    <w:rsid w:val="00F006A2"/>
    <w:rsid w:val="00F05573"/>
    <w:rsid w:val="00F20F67"/>
    <w:rsid w:val="00F4522D"/>
    <w:rsid w:val="00F52DFE"/>
    <w:rsid w:val="00F5576F"/>
    <w:rsid w:val="00F56B7C"/>
    <w:rsid w:val="00F60308"/>
    <w:rsid w:val="00F67A99"/>
    <w:rsid w:val="00F73754"/>
    <w:rsid w:val="00F76E30"/>
    <w:rsid w:val="00F77EEA"/>
    <w:rsid w:val="00F81415"/>
    <w:rsid w:val="00F81685"/>
    <w:rsid w:val="00F876D8"/>
    <w:rsid w:val="00F90B07"/>
    <w:rsid w:val="00F947BA"/>
    <w:rsid w:val="00FA562A"/>
    <w:rsid w:val="00FA5DC8"/>
    <w:rsid w:val="00FA64E7"/>
    <w:rsid w:val="00FA7FAA"/>
    <w:rsid w:val="00FB0BC4"/>
    <w:rsid w:val="00FB6B53"/>
    <w:rsid w:val="00FB7752"/>
    <w:rsid w:val="00FC4D48"/>
    <w:rsid w:val="00FD6A76"/>
    <w:rsid w:val="00FF5234"/>
    <w:rsid w:val="070DA750"/>
    <w:rsid w:val="0A503B04"/>
    <w:rsid w:val="1320FAAE"/>
    <w:rsid w:val="15DC1F55"/>
    <w:rsid w:val="1D1BC91C"/>
    <w:rsid w:val="23EC1599"/>
    <w:rsid w:val="26C2BA9D"/>
    <w:rsid w:val="29ECD30C"/>
    <w:rsid w:val="2D05CD1B"/>
    <w:rsid w:val="46E8D1C3"/>
    <w:rsid w:val="47120F58"/>
    <w:rsid w:val="496A9A5A"/>
    <w:rsid w:val="5023A05E"/>
    <w:rsid w:val="502DE854"/>
    <w:rsid w:val="507A9430"/>
    <w:rsid w:val="51D1E651"/>
    <w:rsid w:val="6478029B"/>
    <w:rsid w:val="64D5E11C"/>
    <w:rsid w:val="695D7BB1"/>
    <w:rsid w:val="699F735D"/>
    <w:rsid w:val="6DC35CD1"/>
    <w:rsid w:val="7584830F"/>
    <w:rsid w:val="7B433244"/>
    <w:rsid w:val="7C3743BA"/>
    <w:rsid w:val="7E6F9A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F84CE"/>
  <w15:docId w15:val="{6BF332EF-ABE3-431B-A07F-B92135F8B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spacing w:before="240" w:after="60"/>
      <w:outlineLvl w:val="0"/>
    </w:pPr>
    <w:rPr>
      <w:b/>
      <w:sz w:val="32"/>
      <w:szCs w:val="32"/>
    </w:rPr>
  </w:style>
  <w:style w:type="paragraph" w:styleId="Ttulo2">
    <w:name w:val="heading 2"/>
    <w:basedOn w:val="Normal"/>
    <w:next w:val="Normal"/>
    <w:uiPriority w:val="9"/>
    <w:unhideWhenUsed/>
    <w:qFormat/>
    <w:pPr>
      <w:keepNext/>
      <w:spacing w:before="240" w:after="60"/>
      <w:outlineLvl w:val="1"/>
    </w:pPr>
    <w:rPr>
      <w:b/>
      <w:sz w:val="28"/>
      <w:szCs w:val="28"/>
    </w:rPr>
  </w:style>
  <w:style w:type="paragraph" w:styleId="Ttulo3">
    <w:name w:val="heading 3"/>
    <w:basedOn w:val="Normal"/>
    <w:next w:val="Normal"/>
    <w:uiPriority w:val="9"/>
    <w:semiHidden/>
    <w:unhideWhenUsed/>
    <w:qFormat/>
    <w:pPr>
      <w:keepNext/>
      <w:spacing w:before="240" w:after="60"/>
      <w:outlineLvl w:val="2"/>
    </w:pPr>
    <w:rPr>
      <w:b/>
      <w:sz w:val="24"/>
      <w:szCs w:val="24"/>
    </w:rPr>
  </w:style>
  <w:style w:type="paragraph" w:styleId="Ttulo4">
    <w:name w:val="heading 4"/>
    <w:basedOn w:val="Normal"/>
    <w:next w:val="Normal"/>
    <w:link w:val="Ttulo4Car"/>
    <w:uiPriority w:val="9"/>
    <w:semiHidden/>
    <w:unhideWhenUsed/>
    <w:qFormat/>
    <w:pPr>
      <w:keepNext/>
      <w:spacing w:before="240" w:after="60"/>
      <w:outlineLvl w:val="3"/>
    </w:pPr>
    <w:rPr>
      <w:rFonts w:ascii="Times New Roman" w:eastAsia="Times New Roman" w:hAnsi="Times New Roman" w:cs="Times New Roman"/>
      <w:b/>
      <w:i/>
      <w:sz w:val="22"/>
      <w:szCs w:val="22"/>
    </w:rPr>
  </w:style>
  <w:style w:type="paragraph" w:styleId="Ttulo5">
    <w:name w:val="heading 5"/>
    <w:basedOn w:val="Normal"/>
    <w:next w:val="Normal"/>
    <w:link w:val="Ttulo5Car"/>
    <w:uiPriority w:val="9"/>
    <w:semiHidden/>
    <w:unhideWhenUsed/>
    <w:qFormat/>
    <w:pPr>
      <w:spacing w:before="240" w:after="60"/>
      <w:outlineLvl w:val="4"/>
    </w:pPr>
    <w:rPr>
      <w:rFonts w:ascii="Helvetica Neue" w:eastAsia="Helvetica Neue" w:hAnsi="Helvetica Neue" w:cs="Helvetica Neue"/>
      <w:sz w:val="22"/>
      <w:szCs w:val="22"/>
    </w:rPr>
  </w:style>
  <w:style w:type="paragraph" w:styleId="Ttulo6">
    <w:name w:val="heading 6"/>
    <w:basedOn w:val="Normal"/>
    <w:next w:val="Normal"/>
    <w:link w:val="Ttulo6Car"/>
    <w:uiPriority w:val="9"/>
    <w:semiHidden/>
    <w:unhideWhenUsed/>
    <w:qFormat/>
    <w:pPr>
      <w:spacing w:before="240" w:after="60"/>
      <w:outlineLvl w:val="5"/>
    </w:pPr>
    <w:rPr>
      <w:rFonts w:ascii="Helvetica Neue" w:eastAsia="Helvetica Neue" w:hAnsi="Helvetica Neue" w:cs="Helvetica Neue"/>
      <w:i/>
      <w:sz w:val="22"/>
      <w:szCs w:val="22"/>
    </w:rPr>
  </w:style>
  <w:style w:type="paragraph" w:styleId="Ttulo7">
    <w:name w:val="heading 7"/>
    <w:basedOn w:val="Normal"/>
    <w:next w:val="Normal"/>
    <w:link w:val="Ttulo7Car"/>
    <w:qFormat/>
    <w:rsid w:val="00C94EBD"/>
    <w:pPr>
      <w:numPr>
        <w:ilvl w:val="6"/>
        <w:numId w:val="12"/>
      </w:numPr>
      <w:tabs>
        <w:tab w:val="clear" w:pos="5040"/>
      </w:tabs>
      <w:spacing w:before="240" w:after="60"/>
      <w:outlineLvl w:val="6"/>
    </w:pPr>
    <w:rPr>
      <w:rFonts w:ascii="Helvetica" w:hAnsi="Helvetica"/>
    </w:rPr>
  </w:style>
  <w:style w:type="paragraph" w:styleId="Ttulo8">
    <w:name w:val="heading 8"/>
    <w:basedOn w:val="Normal"/>
    <w:next w:val="Normal"/>
    <w:link w:val="Ttulo8Car"/>
    <w:qFormat/>
    <w:rsid w:val="00C94EBD"/>
    <w:pPr>
      <w:numPr>
        <w:ilvl w:val="7"/>
        <w:numId w:val="12"/>
      </w:numPr>
      <w:tabs>
        <w:tab w:val="clear" w:pos="5760"/>
      </w:tabs>
      <w:spacing w:before="240" w:after="60"/>
      <w:outlineLvl w:val="7"/>
    </w:pPr>
    <w:rPr>
      <w:rFonts w:ascii="Helvetica" w:hAnsi="Helvetica"/>
      <w:i/>
    </w:rPr>
  </w:style>
  <w:style w:type="paragraph" w:styleId="Ttulo9">
    <w:name w:val="heading 9"/>
    <w:basedOn w:val="Normal"/>
    <w:next w:val="Normal"/>
    <w:link w:val="Ttulo9Car"/>
    <w:qFormat/>
    <w:rsid w:val="00C94EBD"/>
    <w:pPr>
      <w:numPr>
        <w:ilvl w:val="8"/>
        <w:numId w:val="12"/>
      </w:numPr>
      <w:tabs>
        <w:tab w:val="clear" w:pos="6480"/>
      </w:tabs>
      <w:spacing w:before="240" w:after="60"/>
      <w:outlineLvl w:val="8"/>
    </w:pPr>
    <w:rPr>
      <w:rFonts w:ascii="Helvetica" w:hAnsi="Helvetica"/>
      <w:i/>
      <w:sz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rsid w:val="004D32EB"/>
    <w:pPr>
      <w:tabs>
        <w:tab w:val="center" w:pos="4320"/>
        <w:tab w:val="right" w:pos="8640"/>
      </w:tabs>
    </w:pPr>
  </w:style>
  <w:style w:type="paragraph" w:styleId="Piedepgina">
    <w:name w:val="footer"/>
    <w:basedOn w:val="Normal"/>
    <w:link w:val="PiedepginaCar"/>
    <w:uiPriority w:val="99"/>
    <w:rsid w:val="004D32EB"/>
    <w:pPr>
      <w:tabs>
        <w:tab w:val="center" w:pos="4320"/>
        <w:tab w:val="right" w:pos="8640"/>
      </w:tabs>
    </w:pPr>
  </w:style>
  <w:style w:type="table" w:styleId="Tablaconcuadrcula">
    <w:name w:val="Table Grid"/>
    <w:basedOn w:val="Tablanormal"/>
    <w:uiPriority w:val="59"/>
    <w:rsid w:val="008B46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iedepginaCar">
    <w:name w:val="Pie de página Car"/>
    <w:basedOn w:val="Fuentedeprrafopredeter"/>
    <w:link w:val="Piedepgina"/>
    <w:uiPriority w:val="99"/>
    <w:rsid w:val="00352A14"/>
    <w:rPr>
      <w:rFonts w:ascii="Arial" w:hAnsi="Arial"/>
      <w:szCs w:val="24"/>
    </w:rPr>
  </w:style>
  <w:style w:type="character" w:styleId="Hipervnculo">
    <w:name w:val="Hyperlink"/>
    <w:basedOn w:val="Fuentedeprrafopredeter"/>
    <w:uiPriority w:val="99"/>
    <w:unhideWhenUsed/>
    <w:rsid w:val="008F3CD7"/>
    <w:rPr>
      <w:color w:val="0563C1" w:themeColor="hyperlink"/>
      <w:u w:val="single"/>
    </w:rPr>
  </w:style>
  <w:style w:type="paragraph" w:styleId="Prrafodelista">
    <w:name w:val="List Paragraph"/>
    <w:basedOn w:val="Normal"/>
    <w:uiPriority w:val="34"/>
    <w:qFormat/>
    <w:rsid w:val="004307CB"/>
    <w:pPr>
      <w:ind w:left="720"/>
      <w:contextualSpacing/>
    </w:pPr>
  </w:style>
  <w:style w:type="paragraph" w:styleId="TDC1">
    <w:name w:val="toc 1"/>
    <w:basedOn w:val="Normal"/>
    <w:link w:val="TDC1Car"/>
    <w:uiPriority w:val="39"/>
    <w:rsid w:val="00257D35"/>
    <w:pPr>
      <w:tabs>
        <w:tab w:val="right" w:leader="dot" w:pos="9360"/>
      </w:tabs>
      <w:spacing w:before="120" w:after="120"/>
    </w:pPr>
    <w:rPr>
      <w:b/>
      <w:caps/>
      <w:sz w:val="22"/>
    </w:rPr>
  </w:style>
  <w:style w:type="paragraph" w:styleId="TDC2">
    <w:name w:val="toc 2"/>
    <w:basedOn w:val="Normal"/>
    <w:uiPriority w:val="39"/>
    <w:rsid w:val="00257D35"/>
    <w:pPr>
      <w:tabs>
        <w:tab w:val="right" w:leader="dot" w:pos="9360"/>
      </w:tabs>
      <w:ind w:left="200"/>
    </w:pPr>
    <w:rPr>
      <w:smallCaps/>
      <w:sz w:val="22"/>
    </w:rPr>
  </w:style>
  <w:style w:type="paragraph" w:customStyle="1" w:styleId="FemilabTableofContents">
    <w:name w:val="Femilab Table of Contents"/>
    <w:basedOn w:val="TDC1"/>
    <w:link w:val="FemilabTableofContentsChar"/>
    <w:rsid w:val="00257D35"/>
    <w:rPr>
      <w:sz w:val="18"/>
      <w:szCs w:val="18"/>
    </w:rPr>
  </w:style>
  <w:style w:type="character" w:customStyle="1" w:styleId="TDC1Car">
    <w:name w:val="TDC 1 Car"/>
    <w:basedOn w:val="Fuentedeprrafopredeter"/>
    <w:link w:val="TDC1"/>
    <w:uiPriority w:val="39"/>
    <w:rsid w:val="00257D35"/>
    <w:rPr>
      <w:rFonts w:ascii="Arial" w:hAnsi="Arial"/>
      <w:b/>
      <w:caps/>
      <w:sz w:val="22"/>
    </w:rPr>
  </w:style>
  <w:style w:type="character" w:customStyle="1" w:styleId="FemilabTableofContentsChar">
    <w:name w:val="Femilab Table of Contents Char"/>
    <w:basedOn w:val="TDC1Car"/>
    <w:link w:val="FemilabTableofContents"/>
    <w:rsid w:val="00257D35"/>
    <w:rPr>
      <w:rFonts w:ascii="Arial" w:hAnsi="Arial" w:cs="Arial"/>
      <w:b/>
      <w:caps/>
      <w:sz w:val="18"/>
      <w:szCs w:val="18"/>
    </w:rPr>
  </w:style>
  <w:style w:type="paragraph" w:customStyle="1" w:styleId="TableText">
    <w:name w:val="Table Text"/>
    <w:basedOn w:val="Normal"/>
    <w:link w:val="TableTextChar"/>
    <w:rsid w:val="00257D35"/>
    <w:pPr>
      <w:spacing w:before="60" w:after="60"/>
    </w:pPr>
    <w:rPr>
      <w:sz w:val="22"/>
    </w:rPr>
  </w:style>
  <w:style w:type="character" w:customStyle="1" w:styleId="TableTextChar">
    <w:name w:val="Table Text Char"/>
    <w:basedOn w:val="Fuentedeprrafopredeter"/>
    <w:link w:val="TableText"/>
    <w:rsid w:val="00257D35"/>
    <w:rPr>
      <w:rFonts w:ascii="Arial" w:hAnsi="Arial"/>
      <w:sz w:val="22"/>
      <w:szCs w:val="24"/>
    </w:rPr>
  </w:style>
  <w:style w:type="paragraph" w:customStyle="1" w:styleId="25bullet">
    <w:name w:val=".25 bullet"/>
    <w:basedOn w:val="Normal"/>
    <w:link w:val="25bulletChar"/>
    <w:rsid w:val="00257D35"/>
    <w:pPr>
      <w:numPr>
        <w:numId w:val="4"/>
      </w:numPr>
    </w:pPr>
    <w:rPr>
      <w:sz w:val="22"/>
      <w:szCs w:val="22"/>
    </w:rPr>
  </w:style>
  <w:style w:type="character" w:customStyle="1" w:styleId="25bulletChar">
    <w:name w:val=".25 bullet Char"/>
    <w:basedOn w:val="Fuentedeprrafopredeter"/>
    <w:link w:val="25bullet"/>
    <w:rsid w:val="00257D35"/>
    <w:rPr>
      <w:sz w:val="22"/>
      <w:szCs w:val="22"/>
    </w:rPr>
  </w:style>
  <w:style w:type="paragraph" w:customStyle="1" w:styleId="TableHeader">
    <w:name w:val="Table Header"/>
    <w:basedOn w:val="Piedepgina"/>
    <w:rsid w:val="00257D35"/>
    <w:pPr>
      <w:tabs>
        <w:tab w:val="clear" w:pos="4320"/>
        <w:tab w:val="clear" w:pos="8640"/>
        <w:tab w:val="right" w:pos="10200"/>
      </w:tabs>
      <w:spacing w:before="120" w:after="120"/>
      <w:jc w:val="center"/>
    </w:pPr>
    <w:rPr>
      <w:b/>
      <w:smallCaps/>
      <w:sz w:val="28"/>
    </w:rPr>
  </w:style>
  <w:style w:type="character" w:customStyle="1" w:styleId="TableHeadChar">
    <w:name w:val="Table Head Char"/>
    <w:basedOn w:val="Fuentedeprrafopredeter"/>
    <w:link w:val="TableHead"/>
    <w:locked/>
    <w:rsid w:val="00257D35"/>
    <w:rPr>
      <w:rFonts w:ascii="Arial" w:hAnsi="Arial" w:cs="Arial"/>
      <w:b/>
      <w:szCs w:val="24"/>
    </w:rPr>
  </w:style>
  <w:style w:type="paragraph" w:customStyle="1" w:styleId="TableHead">
    <w:name w:val="Table Head"/>
    <w:basedOn w:val="Normal"/>
    <w:link w:val="TableHeadChar"/>
    <w:rsid w:val="00257D35"/>
    <w:pPr>
      <w:spacing w:before="60" w:after="60"/>
      <w:jc w:val="center"/>
    </w:pPr>
    <w:rPr>
      <w:b/>
    </w:rPr>
  </w:style>
  <w:style w:type="paragraph" w:customStyle="1" w:styleId="para">
    <w:name w:val="para"/>
    <w:basedOn w:val="Normal"/>
    <w:rsid w:val="00851AF0"/>
    <w:pPr>
      <w:spacing w:before="100" w:beforeAutospacing="1" w:after="100" w:afterAutospacing="1"/>
    </w:pPr>
    <w:rPr>
      <w:color w:val="000000"/>
      <w:sz w:val="22"/>
      <w:szCs w:val="22"/>
    </w:rPr>
  </w:style>
  <w:style w:type="paragraph" w:customStyle="1" w:styleId="TableSubHeader">
    <w:name w:val="Table Sub Header"/>
    <w:basedOn w:val="Normal"/>
    <w:rsid w:val="00851AF0"/>
    <w:pPr>
      <w:spacing w:before="60" w:after="60"/>
    </w:pPr>
    <w:rPr>
      <w:b/>
      <w:sz w:val="22"/>
    </w:rPr>
  </w:style>
  <w:style w:type="paragraph" w:styleId="TDC3">
    <w:name w:val="toc 3"/>
    <w:basedOn w:val="Normal"/>
    <w:next w:val="Normal"/>
    <w:autoRedefine/>
    <w:uiPriority w:val="39"/>
    <w:unhideWhenUsed/>
    <w:rsid w:val="005E404F"/>
    <w:pPr>
      <w:spacing w:after="100"/>
      <w:ind w:left="400"/>
    </w:pPr>
  </w:style>
  <w:style w:type="paragraph" w:customStyle="1" w:styleId="TOC-headings">
    <w:name w:val="TOC-headings"/>
    <w:basedOn w:val="Normal"/>
    <w:rsid w:val="005E404F"/>
    <w:pPr>
      <w:tabs>
        <w:tab w:val="right" w:pos="9360"/>
      </w:tabs>
      <w:spacing w:before="60" w:after="120"/>
    </w:pPr>
    <w:rPr>
      <w:rFonts w:ascii="Times New Roman" w:hAnsi="Times New Roman"/>
      <w:b/>
      <w:sz w:val="22"/>
    </w:rPr>
  </w:style>
  <w:style w:type="character" w:customStyle="1" w:styleId="Ttulo4Car">
    <w:name w:val="Título 4 Car"/>
    <w:basedOn w:val="Fuentedeprrafopredeter"/>
    <w:link w:val="Ttulo4"/>
    <w:rsid w:val="00C94EBD"/>
    <w:rPr>
      <w:b/>
      <w:i/>
      <w:sz w:val="22"/>
    </w:rPr>
  </w:style>
  <w:style w:type="character" w:customStyle="1" w:styleId="Ttulo5Car">
    <w:name w:val="Título 5 Car"/>
    <w:basedOn w:val="Fuentedeprrafopredeter"/>
    <w:link w:val="Ttulo5"/>
    <w:rsid w:val="00C94EBD"/>
    <w:rPr>
      <w:rFonts w:ascii="Helvetica" w:hAnsi="Helvetica"/>
      <w:sz w:val="22"/>
    </w:rPr>
  </w:style>
  <w:style w:type="character" w:customStyle="1" w:styleId="Ttulo6Car">
    <w:name w:val="Título 6 Car"/>
    <w:basedOn w:val="Fuentedeprrafopredeter"/>
    <w:link w:val="Ttulo6"/>
    <w:rsid w:val="00C94EBD"/>
    <w:rPr>
      <w:rFonts w:ascii="Helvetica" w:hAnsi="Helvetica"/>
      <w:i/>
      <w:sz w:val="22"/>
    </w:rPr>
  </w:style>
  <w:style w:type="character" w:customStyle="1" w:styleId="Ttulo7Car">
    <w:name w:val="Título 7 Car"/>
    <w:basedOn w:val="Fuentedeprrafopredeter"/>
    <w:link w:val="Ttulo7"/>
    <w:rsid w:val="00C94EBD"/>
    <w:rPr>
      <w:rFonts w:ascii="Helvetica" w:hAnsi="Helvetica"/>
    </w:rPr>
  </w:style>
  <w:style w:type="character" w:customStyle="1" w:styleId="Ttulo8Car">
    <w:name w:val="Título 8 Car"/>
    <w:basedOn w:val="Fuentedeprrafopredeter"/>
    <w:link w:val="Ttulo8"/>
    <w:rsid w:val="00C94EBD"/>
    <w:rPr>
      <w:rFonts w:ascii="Helvetica" w:hAnsi="Helvetica"/>
      <w:i/>
    </w:rPr>
  </w:style>
  <w:style w:type="character" w:customStyle="1" w:styleId="Ttulo9Car">
    <w:name w:val="Título 9 Car"/>
    <w:basedOn w:val="Fuentedeprrafopredeter"/>
    <w:link w:val="Ttulo9"/>
    <w:rsid w:val="00C94EBD"/>
    <w:rPr>
      <w:rFonts w:ascii="Helvetica" w:hAnsi="Helvetica"/>
      <w:i/>
      <w:sz w:val="18"/>
    </w:rPr>
  </w:style>
  <w:style w:type="paragraph" w:customStyle="1" w:styleId="Cover-other">
    <w:name w:val="Cover-other"/>
    <w:basedOn w:val="Normal"/>
    <w:rsid w:val="00C94EBD"/>
    <w:pPr>
      <w:spacing w:after="60"/>
      <w:jc w:val="center"/>
    </w:pPr>
    <w:rPr>
      <w:rFonts w:ascii="Times New Roman" w:hAnsi="Times New Roman"/>
      <w:b/>
      <w:sz w:val="24"/>
    </w:rPr>
  </w:style>
  <w:style w:type="character" w:styleId="Hipervnculovisitado">
    <w:name w:val="FollowedHyperlink"/>
    <w:basedOn w:val="Fuentedeprrafopredeter"/>
    <w:semiHidden/>
    <w:unhideWhenUsed/>
    <w:rsid w:val="00C610AB"/>
    <w:rPr>
      <w:color w:val="954F72" w:themeColor="followedHyperlink"/>
      <w:u w:val="single"/>
    </w:rPr>
  </w:style>
  <w:style w:type="paragraph" w:styleId="Textodeglobo">
    <w:name w:val="Balloon Text"/>
    <w:basedOn w:val="Normal"/>
    <w:link w:val="TextodegloboCar"/>
    <w:semiHidden/>
    <w:unhideWhenUsed/>
    <w:rsid w:val="00D8226E"/>
    <w:rPr>
      <w:rFonts w:ascii="Times New Roman" w:hAnsi="Times New Roman"/>
      <w:sz w:val="18"/>
      <w:szCs w:val="18"/>
    </w:rPr>
  </w:style>
  <w:style w:type="character" w:customStyle="1" w:styleId="TextodegloboCar">
    <w:name w:val="Texto de globo Car"/>
    <w:basedOn w:val="Fuentedeprrafopredeter"/>
    <w:link w:val="Textodeglobo"/>
    <w:semiHidden/>
    <w:rsid w:val="00D8226E"/>
    <w:rPr>
      <w:sz w:val="18"/>
      <w:szCs w:val="18"/>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80" w:type="dxa"/>
        <w:right w:w="80" w:type="dxa"/>
      </w:tblCellMar>
    </w:tblPr>
  </w:style>
  <w:style w:type="table" w:customStyle="1" w:styleId="a0">
    <w:basedOn w:val="Tablanormal"/>
    <w:tblPr>
      <w:tblStyleRowBandSize w:val="1"/>
      <w:tblStyleColBandSize w:val="1"/>
      <w:tblCellMar>
        <w:left w:w="115" w:type="dxa"/>
        <w:right w:w="115" w:type="dxa"/>
      </w:tblCellMar>
    </w:tblPr>
  </w:style>
  <w:style w:type="table" w:customStyle="1" w:styleId="a1">
    <w:basedOn w:val="Tablanormal"/>
    <w:tblPr>
      <w:tblStyleRowBandSize w:val="1"/>
      <w:tblStyleColBandSize w:val="1"/>
      <w:tblCellMar>
        <w:left w:w="80" w:type="dxa"/>
        <w:right w:w="80" w:type="dxa"/>
      </w:tblCellMar>
    </w:tblPr>
  </w:style>
  <w:style w:type="table" w:customStyle="1" w:styleId="a2">
    <w:basedOn w:val="Tablanormal"/>
    <w:tblPr>
      <w:tblStyleRowBandSize w:val="1"/>
      <w:tblStyleColBandSize w:val="1"/>
      <w:tblCellMar>
        <w:left w:w="115" w:type="dxa"/>
        <w:right w:w="115" w:type="dxa"/>
      </w:tblCellMar>
    </w:tblPr>
  </w:style>
  <w:style w:type="table" w:customStyle="1" w:styleId="a3">
    <w:basedOn w:val="Tablanormal"/>
    <w:tblPr>
      <w:tblStyleRowBandSize w:val="1"/>
      <w:tblStyleColBandSize w:val="1"/>
      <w:tblCellMar>
        <w:left w:w="115" w:type="dxa"/>
        <w:right w:w="115" w:type="dxa"/>
      </w:tblCellMar>
    </w:tblPr>
  </w:style>
  <w:style w:type="table" w:customStyle="1" w:styleId="a4">
    <w:basedOn w:val="Tablanormal"/>
    <w:tblPr>
      <w:tblStyleRowBandSize w:val="1"/>
      <w:tblStyleColBandSize w:val="1"/>
      <w:tblCellMar>
        <w:top w:w="100" w:type="dxa"/>
        <w:left w:w="100" w:type="dxa"/>
        <w:bottom w:w="100" w:type="dxa"/>
        <w:right w:w="100" w:type="dxa"/>
      </w:tblCellMar>
    </w:tblPr>
  </w:style>
  <w:style w:type="table" w:customStyle="1" w:styleId="a5">
    <w:basedOn w:val="Tablanormal"/>
    <w:tblPr>
      <w:tblStyleRowBandSize w:val="1"/>
      <w:tblStyleColBandSize w:val="1"/>
      <w:tblCellMar>
        <w:top w:w="100" w:type="dxa"/>
        <w:left w:w="100" w:type="dxa"/>
        <w:bottom w:w="100" w:type="dxa"/>
        <w:right w:w="100" w:type="dxa"/>
      </w:tblCellMar>
    </w:tblPr>
  </w:style>
  <w:style w:type="table" w:customStyle="1" w:styleId="a6">
    <w:basedOn w:val="Tablanormal"/>
    <w:tblPr>
      <w:tblStyleRowBandSize w:val="1"/>
      <w:tblStyleColBandSize w:val="1"/>
      <w:tblCellMar>
        <w:top w:w="100" w:type="dxa"/>
        <w:left w:w="100" w:type="dxa"/>
        <w:bottom w:w="100" w:type="dxa"/>
        <w:right w:w="100" w:type="dxa"/>
      </w:tblCellMar>
    </w:tblPr>
  </w:style>
  <w:style w:type="table" w:customStyle="1" w:styleId="a7">
    <w:basedOn w:val="Tablanormal"/>
    <w:tblPr>
      <w:tblStyleRowBandSize w:val="1"/>
      <w:tblStyleColBandSize w:val="1"/>
      <w:tblCellMar>
        <w:top w:w="100" w:type="dxa"/>
        <w:left w:w="100" w:type="dxa"/>
        <w:bottom w:w="100" w:type="dxa"/>
        <w:right w:w="100" w:type="dxa"/>
      </w:tblCellMar>
    </w:tblPr>
  </w:style>
  <w:style w:type="table" w:customStyle="1" w:styleId="a8">
    <w:basedOn w:val="Tablanormal"/>
    <w:tblPr>
      <w:tblStyleRowBandSize w:val="1"/>
      <w:tblStyleColBandSize w:val="1"/>
      <w:tblCellMar>
        <w:top w:w="100" w:type="dxa"/>
        <w:left w:w="100" w:type="dxa"/>
        <w:bottom w:w="100" w:type="dxa"/>
        <w:right w:w="100" w:type="dxa"/>
      </w:tblCellMar>
    </w:tblPr>
  </w:style>
  <w:style w:type="table" w:customStyle="1" w:styleId="a9">
    <w:basedOn w:val="Tablanormal"/>
    <w:tblPr>
      <w:tblStyleRowBandSize w:val="1"/>
      <w:tblStyleColBandSize w:val="1"/>
      <w:tblCellMar>
        <w:top w:w="100" w:type="dxa"/>
        <w:left w:w="100" w:type="dxa"/>
        <w:bottom w:w="100" w:type="dxa"/>
        <w:right w:w="100" w:type="dxa"/>
      </w:tblCellMar>
    </w:tblPr>
  </w:style>
  <w:style w:type="table" w:customStyle="1" w:styleId="aa">
    <w:basedOn w:val="Tablanormal"/>
    <w:tblPr>
      <w:tblStyleRowBandSize w:val="1"/>
      <w:tblStyleColBandSize w:val="1"/>
      <w:tblCellMar>
        <w:top w:w="100" w:type="dxa"/>
        <w:left w:w="100" w:type="dxa"/>
        <w:bottom w:w="100" w:type="dxa"/>
        <w:right w:w="100" w:type="dxa"/>
      </w:tblCellMar>
    </w:tblPr>
  </w:style>
  <w:style w:type="table" w:customStyle="1" w:styleId="ab">
    <w:basedOn w:val="Tablanormal"/>
    <w:tblPr>
      <w:tblStyleRowBandSize w:val="1"/>
      <w:tblStyleColBandSize w:val="1"/>
      <w:tblCellMar>
        <w:top w:w="100" w:type="dxa"/>
        <w:left w:w="100" w:type="dxa"/>
        <w:bottom w:w="100" w:type="dxa"/>
        <w:right w:w="100" w:type="dxa"/>
      </w:tblCellMar>
    </w:tblPr>
  </w:style>
  <w:style w:type="table" w:customStyle="1" w:styleId="ac">
    <w:basedOn w:val="Tablanormal"/>
    <w:tblPr>
      <w:tblStyleRowBandSize w:val="1"/>
      <w:tblStyleColBandSize w:val="1"/>
      <w:tblCellMar>
        <w:left w:w="115" w:type="dxa"/>
        <w:right w:w="115" w:type="dxa"/>
      </w:tblCellMar>
    </w:tblPr>
  </w:style>
  <w:style w:type="table" w:customStyle="1" w:styleId="ad">
    <w:basedOn w:val="Tablanormal"/>
    <w:tblPr>
      <w:tblStyleRowBandSize w:val="1"/>
      <w:tblStyleColBandSize w:val="1"/>
      <w:tblCellMar>
        <w:left w:w="115" w:type="dxa"/>
        <w:right w:w="115" w:type="dxa"/>
      </w:tblCellMar>
    </w:tblPr>
  </w:style>
  <w:style w:type="table" w:customStyle="1" w:styleId="ae">
    <w:basedOn w:val="Tablanormal"/>
    <w:tblPr>
      <w:tblStyleRowBandSize w:val="1"/>
      <w:tblStyleColBandSize w:val="1"/>
      <w:tblCellMar>
        <w:left w:w="115" w:type="dxa"/>
        <w:right w:w="115" w:type="dxa"/>
      </w:tblCellMar>
    </w:tblPr>
  </w:style>
  <w:style w:type="table" w:customStyle="1" w:styleId="af">
    <w:basedOn w:val="Tablanormal"/>
    <w:tblPr>
      <w:tblStyleRowBandSize w:val="1"/>
      <w:tblStyleColBandSize w:val="1"/>
      <w:tblCellMar>
        <w:left w:w="115" w:type="dxa"/>
        <w:right w:w="115" w:type="dxa"/>
      </w:tblCellMar>
    </w:tblPr>
  </w:style>
  <w:style w:type="table" w:customStyle="1" w:styleId="af0">
    <w:basedOn w:val="Tablanormal"/>
    <w:tblPr>
      <w:tblStyleRowBandSize w:val="1"/>
      <w:tblStyleColBandSize w:val="1"/>
      <w:tblCellMar>
        <w:left w:w="115" w:type="dxa"/>
        <w:right w:w="115" w:type="dxa"/>
      </w:tblCellMar>
    </w:tblPr>
  </w:style>
  <w:style w:type="table" w:customStyle="1" w:styleId="af1">
    <w:basedOn w:val="Tablanormal"/>
    <w:tblPr>
      <w:tblStyleRowBandSize w:val="1"/>
      <w:tblStyleColBandSize w:val="1"/>
      <w:tblCellMar>
        <w:left w:w="115" w:type="dxa"/>
        <w:right w:w="115" w:type="dxa"/>
      </w:tblCellMar>
    </w:tblPr>
  </w:style>
  <w:style w:type="table" w:customStyle="1" w:styleId="af2">
    <w:basedOn w:val="Tablanormal"/>
    <w:tblPr>
      <w:tblStyleRowBandSize w:val="1"/>
      <w:tblStyleColBandSize w:val="1"/>
      <w:tblCellMar>
        <w:left w:w="115" w:type="dxa"/>
        <w:right w:w="115" w:type="dxa"/>
      </w:tblCellMar>
    </w:tblPr>
  </w:style>
  <w:style w:type="table" w:customStyle="1" w:styleId="af3">
    <w:basedOn w:val="Tablanormal"/>
    <w:tblPr>
      <w:tblStyleRowBandSize w:val="1"/>
      <w:tblStyleColBandSize w:val="1"/>
      <w:tblCellMar>
        <w:left w:w="115" w:type="dxa"/>
        <w:right w:w="115" w:type="dxa"/>
      </w:tblCellMar>
    </w:tblPr>
  </w:style>
  <w:style w:type="table" w:customStyle="1" w:styleId="af4">
    <w:basedOn w:val="Tablanormal"/>
    <w:tblPr>
      <w:tblStyleRowBandSize w:val="1"/>
      <w:tblStyleColBandSize w:val="1"/>
      <w:tblCellMar>
        <w:left w:w="115" w:type="dxa"/>
        <w:right w:w="115" w:type="dxa"/>
      </w:tblCellMar>
    </w:tblPr>
  </w:style>
  <w:style w:type="paragraph" w:styleId="Revisin">
    <w:name w:val="Revision"/>
    <w:hidden/>
    <w:uiPriority w:val="99"/>
    <w:semiHidden/>
    <w:rsid w:val="00B56C58"/>
  </w:style>
  <w:style w:type="paragraph" w:styleId="Listaconvietas3">
    <w:name w:val="List Bullet 3"/>
    <w:basedOn w:val="Normal"/>
    <w:uiPriority w:val="99"/>
    <w:unhideWhenUsed/>
    <w:rsid w:val="0064719A"/>
    <w:pPr>
      <w:numPr>
        <w:numId w:val="13"/>
      </w:numPr>
      <w:tabs>
        <w:tab w:val="clear" w:pos="1080"/>
      </w:tabs>
      <w:spacing w:after="200" w:line="276" w:lineRule="auto"/>
      <w:ind w:left="0" w:firstLine="0"/>
      <w:contextualSpacing/>
    </w:pPr>
    <w:rPr>
      <w:rFonts w:asciiTheme="minorHAnsi" w:eastAsiaTheme="minorEastAsia" w:hAnsiTheme="minorHAnsi" w:cstheme="minorBidi"/>
      <w:sz w:val="22"/>
      <w:szCs w:val="22"/>
      <w:lang w:val="en-US" w:eastAsia="en-US"/>
    </w:rPr>
  </w:style>
  <w:style w:type="paragraph" w:styleId="Listaconvietas">
    <w:name w:val="List Bullet"/>
    <w:basedOn w:val="Normal"/>
    <w:uiPriority w:val="99"/>
    <w:semiHidden/>
    <w:unhideWhenUsed/>
    <w:rsid w:val="0098607C"/>
    <w:pPr>
      <w:numPr>
        <w:numId w:val="21"/>
      </w:numPr>
      <w:contextualSpacing/>
    </w:pPr>
  </w:style>
  <w:style w:type="paragraph" w:styleId="NormalWeb">
    <w:name w:val="Normal (Web)"/>
    <w:basedOn w:val="Normal"/>
    <w:uiPriority w:val="99"/>
    <w:unhideWhenUsed/>
    <w:rsid w:val="0098607C"/>
    <w:pPr>
      <w:spacing w:before="100" w:beforeAutospacing="1" w:after="100" w:afterAutospacing="1"/>
    </w:pPr>
    <w:rPr>
      <w:rFonts w:ascii="Times New Roman" w:eastAsia="Times New Roman" w:hAnsi="Times New Roman" w:cs="Times New Roman"/>
      <w:sz w:val="24"/>
      <w:szCs w:val="24"/>
      <w:lang w:val="es-PA" w:eastAsia="es-PA"/>
    </w:rPr>
  </w:style>
  <w:style w:type="table" w:customStyle="1" w:styleId="Tablaconcuadrcula1">
    <w:name w:val="Tabla con cuadrícula1"/>
    <w:basedOn w:val="Tablanormal"/>
    <w:next w:val="Tablaconcuadrcula"/>
    <w:uiPriority w:val="39"/>
    <w:rsid w:val="00B63C70"/>
    <w:rPr>
      <w:rFonts w:ascii="Aptos" w:eastAsia="Aptos" w:hAnsi="Aptos"/>
      <w:kern w:val="2"/>
      <w:sz w:val="24"/>
      <w:szCs w:val="24"/>
      <w:lang w:val="en-US" w:eastAsia="en-US"/>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5454AB"/>
  </w:style>
  <w:style w:type="paragraph" w:styleId="TtuloTDC">
    <w:name w:val="TOC Heading"/>
    <w:basedOn w:val="Ttulo1"/>
    <w:next w:val="Normal"/>
    <w:uiPriority w:val="39"/>
    <w:unhideWhenUsed/>
    <w:qFormat/>
    <w:rsid w:val="005454AB"/>
    <w:pPr>
      <w:keepLines/>
      <w:spacing w:after="0" w:line="259" w:lineRule="auto"/>
      <w:outlineLvl w:val="9"/>
    </w:pPr>
    <w:rPr>
      <w:rFonts w:asciiTheme="majorHAnsi" w:eastAsiaTheme="majorEastAsia" w:hAnsiTheme="majorHAnsi" w:cstheme="majorBidi"/>
      <w:b w:val="0"/>
      <w:color w:val="2E74B5" w:themeColor="accent1" w:themeShade="BF"/>
      <w:lang w:val="es-ES"/>
    </w:rPr>
  </w:style>
  <w:style w:type="character" w:styleId="Mencinsinresolver">
    <w:name w:val="Unresolved Mention"/>
    <w:basedOn w:val="Fuentedeprrafopredeter"/>
    <w:uiPriority w:val="99"/>
    <w:semiHidden/>
    <w:unhideWhenUsed/>
    <w:rsid w:val="007934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335720">
      <w:bodyDiv w:val="1"/>
      <w:marLeft w:val="0"/>
      <w:marRight w:val="0"/>
      <w:marTop w:val="0"/>
      <w:marBottom w:val="0"/>
      <w:divBdr>
        <w:top w:val="none" w:sz="0" w:space="0" w:color="auto"/>
        <w:left w:val="none" w:sz="0" w:space="0" w:color="auto"/>
        <w:bottom w:val="none" w:sz="0" w:space="0" w:color="auto"/>
        <w:right w:val="none" w:sz="0" w:space="0" w:color="auto"/>
      </w:divBdr>
    </w:div>
    <w:div w:id="120613216">
      <w:bodyDiv w:val="1"/>
      <w:marLeft w:val="0"/>
      <w:marRight w:val="0"/>
      <w:marTop w:val="0"/>
      <w:marBottom w:val="0"/>
      <w:divBdr>
        <w:top w:val="none" w:sz="0" w:space="0" w:color="auto"/>
        <w:left w:val="none" w:sz="0" w:space="0" w:color="auto"/>
        <w:bottom w:val="none" w:sz="0" w:space="0" w:color="auto"/>
        <w:right w:val="none" w:sz="0" w:space="0" w:color="auto"/>
      </w:divBdr>
    </w:div>
    <w:div w:id="155339953">
      <w:bodyDiv w:val="1"/>
      <w:marLeft w:val="0"/>
      <w:marRight w:val="0"/>
      <w:marTop w:val="0"/>
      <w:marBottom w:val="0"/>
      <w:divBdr>
        <w:top w:val="none" w:sz="0" w:space="0" w:color="auto"/>
        <w:left w:val="none" w:sz="0" w:space="0" w:color="auto"/>
        <w:bottom w:val="none" w:sz="0" w:space="0" w:color="auto"/>
        <w:right w:val="none" w:sz="0" w:space="0" w:color="auto"/>
      </w:divBdr>
    </w:div>
    <w:div w:id="386804389">
      <w:bodyDiv w:val="1"/>
      <w:marLeft w:val="0"/>
      <w:marRight w:val="0"/>
      <w:marTop w:val="0"/>
      <w:marBottom w:val="0"/>
      <w:divBdr>
        <w:top w:val="none" w:sz="0" w:space="0" w:color="auto"/>
        <w:left w:val="none" w:sz="0" w:space="0" w:color="auto"/>
        <w:bottom w:val="none" w:sz="0" w:space="0" w:color="auto"/>
        <w:right w:val="none" w:sz="0" w:space="0" w:color="auto"/>
      </w:divBdr>
    </w:div>
    <w:div w:id="419258711">
      <w:bodyDiv w:val="1"/>
      <w:marLeft w:val="0"/>
      <w:marRight w:val="0"/>
      <w:marTop w:val="0"/>
      <w:marBottom w:val="0"/>
      <w:divBdr>
        <w:top w:val="none" w:sz="0" w:space="0" w:color="auto"/>
        <w:left w:val="none" w:sz="0" w:space="0" w:color="auto"/>
        <w:bottom w:val="none" w:sz="0" w:space="0" w:color="auto"/>
        <w:right w:val="none" w:sz="0" w:space="0" w:color="auto"/>
      </w:divBdr>
    </w:div>
    <w:div w:id="458570014">
      <w:bodyDiv w:val="1"/>
      <w:marLeft w:val="0"/>
      <w:marRight w:val="0"/>
      <w:marTop w:val="0"/>
      <w:marBottom w:val="0"/>
      <w:divBdr>
        <w:top w:val="none" w:sz="0" w:space="0" w:color="auto"/>
        <w:left w:val="none" w:sz="0" w:space="0" w:color="auto"/>
        <w:bottom w:val="none" w:sz="0" w:space="0" w:color="auto"/>
        <w:right w:val="none" w:sz="0" w:space="0" w:color="auto"/>
      </w:divBdr>
    </w:div>
    <w:div w:id="477457682">
      <w:bodyDiv w:val="1"/>
      <w:marLeft w:val="0"/>
      <w:marRight w:val="0"/>
      <w:marTop w:val="0"/>
      <w:marBottom w:val="0"/>
      <w:divBdr>
        <w:top w:val="none" w:sz="0" w:space="0" w:color="auto"/>
        <w:left w:val="none" w:sz="0" w:space="0" w:color="auto"/>
        <w:bottom w:val="none" w:sz="0" w:space="0" w:color="auto"/>
        <w:right w:val="none" w:sz="0" w:space="0" w:color="auto"/>
      </w:divBdr>
    </w:div>
    <w:div w:id="981957673">
      <w:bodyDiv w:val="1"/>
      <w:marLeft w:val="0"/>
      <w:marRight w:val="0"/>
      <w:marTop w:val="0"/>
      <w:marBottom w:val="0"/>
      <w:divBdr>
        <w:top w:val="none" w:sz="0" w:space="0" w:color="auto"/>
        <w:left w:val="none" w:sz="0" w:space="0" w:color="auto"/>
        <w:bottom w:val="none" w:sz="0" w:space="0" w:color="auto"/>
        <w:right w:val="none" w:sz="0" w:space="0" w:color="auto"/>
      </w:divBdr>
    </w:div>
    <w:div w:id="1143740817">
      <w:bodyDiv w:val="1"/>
      <w:marLeft w:val="0"/>
      <w:marRight w:val="0"/>
      <w:marTop w:val="0"/>
      <w:marBottom w:val="0"/>
      <w:divBdr>
        <w:top w:val="none" w:sz="0" w:space="0" w:color="auto"/>
        <w:left w:val="none" w:sz="0" w:space="0" w:color="auto"/>
        <w:bottom w:val="none" w:sz="0" w:space="0" w:color="auto"/>
        <w:right w:val="none" w:sz="0" w:space="0" w:color="auto"/>
      </w:divBdr>
    </w:div>
    <w:div w:id="1150288177">
      <w:bodyDiv w:val="1"/>
      <w:marLeft w:val="0"/>
      <w:marRight w:val="0"/>
      <w:marTop w:val="0"/>
      <w:marBottom w:val="0"/>
      <w:divBdr>
        <w:top w:val="none" w:sz="0" w:space="0" w:color="auto"/>
        <w:left w:val="none" w:sz="0" w:space="0" w:color="auto"/>
        <w:bottom w:val="none" w:sz="0" w:space="0" w:color="auto"/>
        <w:right w:val="none" w:sz="0" w:space="0" w:color="auto"/>
      </w:divBdr>
    </w:div>
    <w:div w:id="1152259964">
      <w:bodyDiv w:val="1"/>
      <w:marLeft w:val="0"/>
      <w:marRight w:val="0"/>
      <w:marTop w:val="0"/>
      <w:marBottom w:val="0"/>
      <w:divBdr>
        <w:top w:val="none" w:sz="0" w:space="0" w:color="auto"/>
        <w:left w:val="none" w:sz="0" w:space="0" w:color="auto"/>
        <w:bottom w:val="none" w:sz="0" w:space="0" w:color="auto"/>
        <w:right w:val="none" w:sz="0" w:space="0" w:color="auto"/>
      </w:divBdr>
    </w:div>
    <w:div w:id="1216046908">
      <w:bodyDiv w:val="1"/>
      <w:marLeft w:val="0"/>
      <w:marRight w:val="0"/>
      <w:marTop w:val="0"/>
      <w:marBottom w:val="0"/>
      <w:divBdr>
        <w:top w:val="none" w:sz="0" w:space="0" w:color="auto"/>
        <w:left w:val="none" w:sz="0" w:space="0" w:color="auto"/>
        <w:bottom w:val="none" w:sz="0" w:space="0" w:color="auto"/>
        <w:right w:val="none" w:sz="0" w:space="0" w:color="auto"/>
      </w:divBdr>
    </w:div>
    <w:div w:id="1240939625">
      <w:bodyDiv w:val="1"/>
      <w:marLeft w:val="0"/>
      <w:marRight w:val="0"/>
      <w:marTop w:val="0"/>
      <w:marBottom w:val="0"/>
      <w:divBdr>
        <w:top w:val="none" w:sz="0" w:space="0" w:color="auto"/>
        <w:left w:val="none" w:sz="0" w:space="0" w:color="auto"/>
        <w:bottom w:val="none" w:sz="0" w:space="0" w:color="auto"/>
        <w:right w:val="none" w:sz="0" w:space="0" w:color="auto"/>
      </w:divBdr>
    </w:div>
    <w:div w:id="1247885569">
      <w:bodyDiv w:val="1"/>
      <w:marLeft w:val="0"/>
      <w:marRight w:val="0"/>
      <w:marTop w:val="0"/>
      <w:marBottom w:val="0"/>
      <w:divBdr>
        <w:top w:val="none" w:sz="0" w:space="0" w:color="auto"/>
        <w:left w:val="none" w:sz="0" w:space="0" w:color="auto"/>
        <w:bottom w:val="none" w:sz="0" w:space="0" w:color="auto"/>
        <w:right w:val="none" w:sz="0" w:space="0" w:color="auto"/>
      </w:divBdr>
    </w:div>
    <w:div w:id="1302540964">
      <w:bodyDiv w:val="1"/>
      <w:marLeft w:val="0"/>
      <w:marRight w:val="0"/>
      <w:marTop w:val="0"/>
      <w:marBottom w:val="0"/>
      <w:divBdr>
        <w:top w:val="none" w:sz="0" w:space="0" w:color="auto"/>
        <w:left w:val="none" w:sz="0" w:space="0" w:color="auto"/>
        <w:bottom w:val="none" w:sz="0" w:space="0" w:color="auto"/>
        <w:right w:val="none" w:sz="0" w:space="0" w:color="auto"/>
      </w:divBdr>
    </w:div>
    <w:div w:id="1313412517">
      <w:bodyDiv w:val="1"/>
      <w:marLeft w:val="0"/>
      <w:marRight w:val="0"/>
      <w:marTop w:val="0"/>
      <w:marBottom w:val="0"/>
      <w:divBdr>
        <w:top w:val="none" w:sz="0" w:space="0" w:color="auto"/>
        <w:left w:val="none" w:sz="0" w:space="0" w:color="auto"/>
        <w:bottom w:val="none" w:sz="0" w:space="0" w:color="auto"/>
        <w:right w:val="none" w:sz="0" w:space="0" w:color="auto"/>
      </w:divBdr>
    </w:div>
    <w:div w:id="1350328656">
      <w:bodyDiv w:val="1"/>
      <w:marLeft w:val="0"/>
      <w:marRight w:val="0"/>
      <w:marTop w:val="0"/>
      <w:marBottom w:val="0"/>
      <w:divBdr>
        <w:top w:val="none" w:sz="0" w:space="0" w:color="auto"/>
        <w:left w:val="none" w:sz="0" w:space="0" w:color="auto"/>
        <w:bottom w:val="none" w:sz="0" w:space="0" w:color="auto"/>
        <w:right w:val="none" w:sz="0" w:space="0" w:color="auto"/>
      </w:divBdr>
    </w:div>
    <w:div w:id="1417092832">
      <w:bodyDiv w:val="1"/>
      <w:marLeft w:val="0"/>
      <w:marRight w:val="0"/>
      <w:marTop w:val="0"/>
      <w:marBottom w:val="0"/>
      <w:divBdr>
        <w:top w:val="none" w:sz="0" w:space="0" w:color="auto"/>
        <w:left w:val="none" w:sz="0" w:space="0" w:color="auto"/>
        <w:bottom w:val="none" w:sz="0" w:space="0" w:color="auto"/>
        <w:right w:val="none" w:sz="0" w:space="0" w:color="auto"/>
      </w:divBdr>
    </w:div>
    <w:div w:id="1430077514">
      <w:bodyDiv w:val="1"/>
      <w:marLeft w:val="0"/>
      <w:marRight w:val="0"/>
      <w:marTop w:val="0"/>
      <w:marBottom w:val="0"/>
      <w:divBdr>
        <w:top w:val="none" w:sz="0" w:space="0" w:color="auto"/>
        <w:left w:val="none" w:sz="0" w:space="0" w:color="auto"/>
        <w:bottom w:val="none" w:sz="0" w:space="0" w:color="auto"/>
        <w:right w:val="none" w:sz="0" w:space="0" w:color="auto"/>
      </w:divBdr>
    </w:div>
    <w:div w:id="1529023627">
      <w:bodyDiv w:val="1"/>
      <w:marLeft w:val="0"/>
      <w:marRight w:val="0"/>
      <w:marTop w:val="0"/>
      <w:marBottom w:val="0"/>
      <w:divBdr>
        <w:top w:val="none" w:sz="0" w:space="0" w:color="auto"/>
        <w:left w:val="none" w:sz="0" w:space="0" w:color="auto"/>
        <w:bottom w:val="none" w:sz="0" w:space="0" w:color="auto"/>
        <w:right w:val="none" w:sz="0" w:space="0" w:color="auto"/>
      </w:divBdr>
    </w:div>
    <w:div w:id="1775174765">
      <w:bodyDiv w:val="1"/>
      <w:marLeft w:val="0"/>
      <w:marRight w:val="0"/>
      <w:marTop w:val="0"/>
      <w:marBottom w:val="0"/>
      <w:divBdr>
        <w:top w:val="none" w:sz="0" w:space="0" w:color="auto"/>
        <w:left w:val="none" w:sz="0" w:space="0" w:color="auto"/>
        <w:bottom w:val="none" w:sz="0" w:space="0" w:color="auto"/>
        <w:right w:val="none" w:sz="0" w:space="0" w:color="auto"/>
      </w:divBdr>
    </w:div>
    <w:div w:id="1780296106">
      <w:bodyDiv w:val="1"/>
      <w:marLeft w:val="0"/>
      <w:marRight w:val="0"/>
      <w:marTop w:val="0"/>
      <w:marBottom w:val="0"/>
      <w:divBdr>
        <w:top w:val="none" w:sz="0" w:space="0" w:color="auto"/>
        <w:left w:val="none" w:sz="0" w:space="0" w:color="auto"/>
        <w:bottom w:val="none" w:sz="0" w:space="0" w:color="auto"/>
        <w:right w:val="none" w:sz="0" w:space="0" w:color="auto"/>
      </w:divBdr>
    </w:div>
    <w:div w:id="1784611483">
      <w:bodyDiv w:val="1"/>
      <w:marLeft w:val="0"/>
      <w:marRight w:val="0"/>
      <w:marTop w:val="0"/>
      <w:marBottom w:val="0"/>
      <w:divBdr>
        <w:top w:val="none" w:sz="0" w:space="0" w:color="auto"/>
        <w:left w:val="none" w:sz="0" w:space="0" w:color="auto"/>
        <w:bottom w:val="none" w:sz="0" w:space="0" w:color="auto"/>
        <w:right w:val="none" w:sz="0" w:space="0" w:color="auto"/>
      </w:divBdr>
    </w:div>
    <w:div w:id="1836334080">
      <w:bodyDiv w:val="1"/>
      <w:marLeft w:val="0"/>
      <w:marRight w:val="0"/>
      <w:marTop w:val="0"/>
      <w:marBottom w:val="0"/>
      <w:divBdr>
        <w:top w:val="none" w:sz="0" w:space="0" w:color="auto"/>
        <w:left w:val="none" w:sz="0" w:space="0" w:color="auto"/>
        <w:bottom w:val="none" w:sz="0" w:space="0" w:color="auto"/>
        <w:right w:val="none" w:sz="0" w:space="0" w:color="auto"/>
      </w:divBdr>
    </w:div>
    <w:div w:id="1902909404">
      <w:bodyDiv w:val="1"/>
      <w:marLeft w:val="0"/>
      <w:marRight w:val="0"/>
      <w:marTop w:val="0"/>
      <w:marBottom w:val="0"/>
      <w:divBdr>
        <w:top w:val="none" w:sz="0" w:space="0" w:color="auto"/>
        <w:left w:val="none" w:sz="0" w:space="0" w:color="auto"/>
        <w:bottom w:val="none" w:sz="0" w:space="0" w:color="auto"/>
        <w:right w:val="none" w:sz="0" w:space="0" w:color="auto"/>
      </w:divBdr>
    </w:div>
    <w:div w:id="1913733720">
      <w:bodyDiv w:val="1"/>
      <w:marLeft w:val="0"/>
      <w:marRight w:val="0"/>
      <w:marTop w:val="0"/>
      <w:marBottom w:val="0"/>
      <w:divBdr>
        <w:top w:val="none" w:sz="0" w:space="0" w:color="auto"/>
        <w:left w:val="none" w:sz="0" w:space="0" w:color="auto"/>
        <w:bottom w:val="none" w:sz="0" w:space="0" w:color="auto"/>
        <w:right w:val="none" w:sz="0" w:space="0" w:color="auto"/>
      </w:divBdr>
    </w:div>
    <w:div w:id="1931816850">
      <w:bodyDiv w:val="1"/>
      <w:marLeft w:val="0"/>
      <w:marRight w:val="0"/>
      <w:marTop w:val="0"/>
      <w:marBottom w:val="0"/>
      <w:divBdr>
        <w:top w:val="none" w:sz="0" w:space="0" w:color="auto"/>
        <w:left w:val="none" w:sz="0" w:space="0" w:color="auto"/>
        <w:bottom w:val="none" w:sz="0" w:space="0" w:color="auto"/>
        <w:right w:val="none" w:sz="0" w:space="0" w:color="auto"/>
      </w:divBdr>
    </w:div>
    <w:div w:id="20672947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g2.com/products/clickup/reviews" TargetMode="External"/><Relationship Id="rId18" Type="http://schemas.openxmlformats.org/officeDocument/2006/relationships/hyperlink" Target="https://workspace.google.com/products/drive/" TargetMode="External"/><Relationship Id="rId26" Type="http://schemas.openxmlformats.org/officeDocument/2006/relationships/hyperlink" Target="https://www.omg.org/spec/UML/2.5.1/About-UML" TargetMode="External"/><Relationship Id="rId39" Type="http://schemas.openxmlformats.org/officeDocument/2006/relationships/hyperlink" Target="https://devdocs.io/playwright/" TargetMode="External"/><Relationship Id="rId21" Type="http://schemas.openxmlformats.org/officeDocument/2006/relationships/hyperlink" Target="https://docs.google.com/document/d/1F1TUX5BkviRbw8auI2Xq2K2wyGTS-Ag14DRymiELmzc/edit?tab=t.0" TargetMode="External"/><Relationship Id="rId34" Type="http://schemas.openxmlformats.org/officeDocument/2006/relationships/hyperlink" Target="https://www.confluence.com/" TargetMode="External"/><Relationship Id="rId42"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www.proofhub.com/articles/jira-vs-trello" TargetMode="External"/><Relationship Id="rId29" Type="http://schemas.openxmlformats.org/officeDocument/2006/relationships/hyperlink" Target="https://marketplace.atlassian.com/apps/1211769/xray-test-management-for-jira"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agilemodeling.com/style/frame.htm" TargetMode="External"/><Relationship Id="rId32" Type="http://schemas.openxmlformats.org/officeDocument/2006/relationships/hyperlink" Target="https://allurereport.org/" TargetMode="External"/><Relationship Id="rId37" Type="http://schemas.openxmlformats.org/officeDocument/2006/relationships/hyperlink" Target="https://swagger.io/specification/" TargetMode="External"/><Relationship Id="rId40" Type="http://schemas.openxmlformats.org/officeDocument/2006/relationships/hyperlink" Target="https://itequia.com/es/cypress-la-herramienta-que-automatiza-tus-pruebas-y-garantiza-la-calidad-de-tus-proyectos/" TargetMode="External"/><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yperlink" Target="https://www.projectmanagement.com" TargetMode="External"/><Relationship Id="rId23" Type="http://schemas.openxmlformats.org/officeDocument/2006/relationships/hyperlink" Target="https://document360.com/blog/software-architecture-documentation" TargetMode="External"/><Relationship Id="rId28" Type="http://schemas.openxmlformats.org/officeDocument/2006/relationships/hyperlink" Target="https://www.uml-diagrams.org" TargetMode="External"/><Relationship Id="rId36" Type="http://schemas.openxmlformats.org/officeDocument/2006/relationships/hyperlink" Target="https://www.notion.com/" TargetMode="External"/><Relationship Id="rId10" Type="http://schemas.openxmlformats.org/officeDocument/2006/relationships/footnotes" Target="footnotes.xml"/><Relationship Id="rId19" Type="http://schemas.openxmlformats.org/officeDocument/2006/relationships/hyperlink" Target="https://www.professionalqa.com/ieee-standard-829" TargetMode="External"/><Relationship Id="rId31" Type="http://schemas.openxmlformats.org/officeDocument/2006/relationships/hyperlink" Target="https://marketplace.atlassian.com/apps/1213701/testrail-test-management-integration-for-jira" TargetMode="External"/><Relationship Id="rId44"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help.clickup.com" TargetMode="External"/><Relationship Id="rId22" Type="http://schemas.openxmlformats.org/officeDocument/2006/relationships/hyperlink" Target="https://www.imaginarycloud.com/blog/software-architecture-documentation" TargetMode="External"/><Relationship Id="rId27" Type="http://schemas.openxmlformats.org/officeDocument/2006/relationships/hyperlink" Target="https://www.alooba.com/skills/concepts/software-architecture-422/uml-and-design-documentation" TargetMode="External"/><Relationship Id="rId30" Type="http://schemas.openxmlformats.org/officeDocument/2006/relationships/hyperlink" Target="https://docs.github.com/en/actions/tutorials/manage-your-work" TargetMode="External"/><Relationship Id="rId35" Type="http://schemas.openxmlformats.org/officeDocument/2006/relationships/hyperlink" Target="https://www.mkdocs.org/user-guide/deploying-your-docs/" TargetMode="External"/><Relationship Id="rId43"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hr.emerson.edu/hc/en-us/articles/24945725961747-Google-Drive-to-Increase-Efficiency-and-Collaboration" TargetMode="External"/><Relationship Id="rId25" Type="http://schemas.openxmlformats.org/officeDocument/2006/relationships/hyperlink" Target="https://ibrahimcanerdogan.medium.com/chapter-7-uml-architecture-diagrams-software-design-and-architecture-specialization-university-of-00eadcb9115d" TargetMode="External"/><Relationship Id="rId33" Type="http://schemas.openxmlformats.org/officeDocument/2006/relationships/hyperlink" Target="https://www.gitbook.com/" TargetMode="External"/><Relationship Id="rId38" Type="http://schemas.openxmlformats.org/officeDocument/2006/relationships/hyperlink" Target="https://apidog.com/es/blog/selenium-vs-playwright-3/" TargetMode="External"/><Relationship Id="rId20" Type="http://schemas.openxmlformats.org/officeDocument/2006/relationships/hyperlink" Target="https://reqtest.com/en/knowledgebase/how-to-write-a-test-plan-2/" TargetMode="External"/><Relationship Id="rId41"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c399891d-a71c-4513-9528-17917bfb0290"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1FD6C82CC62FF547B00EF819C8205F51" ma:contentTypeVersion="13" ma:contentTypeDescription="Crear nuevo documento." ma:contentTypeScope="" ma:versionID="c1a7497db48f39b71e082fbe52fa0cf6">
  <xsd:schema xmlns:xsd="http://www.w3.org/2001/XMLSchema" xmlns:xs="http://www.w3.org/2001/XMLSchema" xmlns:p="http://schemas.microsoft.com/office/2006/metadata/properties" xmlns:ns3="c399891d-a71c-4513-9528-17917bfb0290" xmlns:ns4="d947a3a1-b4af-4b81-b2a2-8595c8c70e32" targetNamespace="http://schemas.microsoft.com/office/2006/metadata/properties" ma:root="true" ma:fieldsID="4fe584206d2f8df1b1c910a4e59c429c" ns3:_="" ns4:_="">
    <xsd:import namespace="c399891d-a71c-4513-9528-17917bfb0290"/>
    <xsd:import namespace="d947a3a1-b4af-4b81-b2a2-8595c8c70e32"/>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99891d-a71c-4513-9528-17917bfb029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947a3a1-b4af-4b81-b2a2-8595c8c70e32"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Ae5YFT0/Ffkyn7Z59NPL5Du7lw==">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</go:docsCustomData>
</go:gDocsCustomXmlDataStorage>
</file>

<file path=customXml/itemProps1.xml><?xml version="1.0" encoding="utf-8"?>
<ds:datastoreItem xmlns:ds="http://schemas.openxmlformats.org/officeDocument/2006/customXml" ds:itemID="{452C41A1-5250-4A63-8567-2B61496CF3C6}">
  <ds:schemaRefs>
    <ds:schemaRef ds:uri="http://schemas.microsoft.com/sharepoint/v3/contenttype/forms"/>
  </ds:schemaRefs>
</ds:datastoreItem>
</file>

<file path=customXml/itemProps2.xml><?xml version="1.0" encoding="utf-8"?>
<ds:datastoreItem xmlns:ds="http://schemas.openxmlformats.org/officeDocument/2006/customXml" ds:itemID="{3C57BDD7-326B-472F-B479-38FF9C4FC84B}">
  <ds:schemaRefs>
    <ds:schemaRef ds:uri="http://schemas.microsoft.com/office/2006/metadata/properties"/>
    <ds:schemaRef ds:uri="http://schemas.microsoft.com/office/infopath/2007/PartnerControls"/>
    <ds:schemaRef ds:uri="c399891d-a71c-4513-9528-17917bfb0290"/>
  </ds:schemaRefs>
</ds:datastoreItem>
</file>

<file path=customXml/itemProps3.xml><?xml version="1.0" encoding="utf-8"?>
<ds:datastoreItem xmlns:ds="http://schemas.openxmlformats.org/officeDocument/2006/customXml" ds:itemID="{9B26FDC9-7F4C-40E3-A481-F3669A7E4801}">
  <ds:schemaRefs>
    <ds:schemaRef ds:uri="http://schemas.openxmlformats.org/officeDocument/2006/bibliography"/>
  </ds:schemaRefs>
</ds:datastoreItem>
</file>

<file path=customXml/itemProps4.xml><?xml version="1.0" encoding="utf-8"?>
<ds:datastoreItem xmlns:ds="http://schemas.openxmlformats.org/officeDocument/2006/customXml" ds:itemID="{E26A0406-A78E-4383-A137-EF92E6FD14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99891d-a71c-4513-9528-17917bfb0290"/>
    <ds:schemaRef ds:uri="d947a3a1-b4af-4b81-b2a2-8595c8c70e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36</Pages>
  <Words>11662</Words>
  <Characters>64146</Characters>
  <Application>Microsoft Office Word</Application>
  <DocSecurity>0</DocSecurity>
  <Lines>534</Lines>
  <Paragraphs>151</Paragraphs>
  <ScaleCrop>false</ScaleCrop>
  <Company/>
  <LinksUpToDate>false</LinksUpToDate>
  <CharactersWithSpaces>75657</CharactersWithSpaces>
  <SharedDoc>false</SharedDoc>
  <HLinks>
    <vt:vector size="180" baseType="variant">
      <vt:variant>
        <vt:i4>1441854</vt:i4>
      </vt:variant>
      <vt:variant>
        <vt:i4>176</vt:i4>
      </vt:variant>
      <vt:variant>
        <vt:i4>0</vt:i4>
      </vt:variant>
      <vt:variant>
        <vt:i4>5</vt:i4>
      </vt:variant>
      <vt:variant>
        <vt:lpwstr/>
      </vt:variant>
      <vt:variant>
        <vt:lpwstr>_Toc204706804</vt:lpwstr>
      </vt:variant>
      <vt:variant>
        <vt:i4>1441854</vt:i4>
      </vt:variant>
      <vt:variant>
        <vt:i4>170</vt:i4>
      </vt:variant>
      <vt:variant>
        <vt:i4>0</vt:i4>
      </vt:variant>
      <vt:variant>
        <vt:i4>5</vt:i4>
      </vt:variant>
      <vt:variant>
        <vt:lpwstr/>
      </vt:variant>
      <vt:variant>
        <vt:lpwstr>_Toc204706803</vt:lpwstr>
      </vt:variant>
      <vt:variant>
        <vt:i4>1441854</vt:i4>
      </vt:variant>
      <vt:variant>
        <vt:i4>164</vt:i4>
      </vt:variant>
      <vt:variant>
        <vt:i4>0</vt:i4>
      </vt:variant>
      <vt:variant>
        <vt:i4>5</vt:i4>
      </vt:variant>
      <vt:variant>
        <vt:lpwstr/>
      </vt:variant>
      <vt:variant>
        <vt:lpwstr>_Toc204706802</vt:lpwstr>
      </vt:variant>
      <vt:variant>
        <vt:i4>1441854</vt:i4>
      </vt:variant>
      <vt:variant>
        <vt:i4>158</vt:i4>
      </vt:variant>
      <vt:variant>
        <vt:i4>0</vt:i4>
      </vt:variant>
      <vt:variant>
        <vt:i4>5</vt:i4>
      </vt:variant>
      <vt:variant>
        <vt:lpwstr/>
      </vt:variant>
      <vt:variant>
        <vt:lpwstr>_Toc204706801</vt:lpwstr>
      </vt:variant>
      <vt:variant>
        <vt:i4>1441854</vt:i4>
      </vt:variant>
      <vt:variant>
        <vt:i4>152</vt:i4>
      </vt:variant>
      <vt:variant>
        <vt:i4>0</vt:i4>
      </vt:variant>
      <vt:variant>
        <vt:i4>5</vt:i4>
      </vt:variant>
      <vt:variant>
        <vt:lpwstr/>
      </vt:variant>
      <vt:variant>
        <vt:lpwstr>_Toc204706800</vt:lpwstr>
      </vt:variant>
      <vt:variant>
        <vt:i4>2031665</vt:i4>
      </vt:variant>
      <vt:variant>
        <vt:i4>146</vt:i4>
      </vt:variant>
      <vt:variant>
        <vt:i4>0</vt:i4>
      </vt:variant>
      <vt:variant>
        <vt:i4>5</vt:i4>
      </vt:variant>
      <vt:variant>
        <vt:lpwstr/>
      </vt:variant>
      <vt:variant>
        <vt:lpwstr>_Toc204706799</vt:lpwstr>
      </vt:variant>
      <vt:variant>
        <vt:i4>2031665</vt:i4>
      </vt:variant>
      <vt:variant>
        <vt:i4>140</vt:i4>
      </vt:variant>
      <vt:variant>
        <vt:i4>0</vt:i4>
      </vt:variant>
      <vt:variant>
        <vt:i4>5</vt:i4>
      </vt:variant>
      <vt:variant>
        <vt:lpwstr/>
      </vt:variant>
      <vt:variant>
        <vt:lpwstr>_Toc204706798</vt:lpwstr>
      </vt:variant>
      <vt:variant>
        <vt:i4>2031665</vt:i4>
      </vt:variant>
      <vt:variant>
        <vt:i4>134</vt:i4>
      </vt:variant>
      <vt:variant>
        <vt:i4>0</vt:i4>
      </vt:variant>
      <vt:variant>
        <vt:i4>5</vt:i4>
      </vt:variant>
      <vt:variant>
        <vt:lpwstr/>
      </vt:variant>
      <vt:variant>
        <vt:lpwstr>_Toc204706797</vt:lpwstr>
      </vt:variant>
      <vt:variant>
        <vt:i4>2031665</vt:i4>
      </vt:variant>
      <vt:variant>
        <vt:i4>128</vt:i4>
      </vt:variant>
      <vt:variant>
        <vt:i4>0</vt:i4>
      </vt:variant>
      <vt:variant>
        <vt:i4>5</vt:i4>
      </vt:variant>
      <vt:variant>
        <vt:lpwstr/>
      </vt:variant>
      <vt:variant>
        <vt:lpwstr>_Toc204706796</vt:lpwstr>
      </vt:variant>
      <vt:variant>
        <vt:i4>2031665</vt:i4>
      </vt:variant>
      <vt:variant>
        <vt:i4>122</vt:i4>
      </vt:variant>
      <vt:variant>
        <vt:i4>0</vt:i4>
      </vt:variant>
      <vt:variant>
        <vt:i4>5</vt:i4>
      </vt:variant>
      <vt:variant>
        <vt:lpwstr/>
      </vt:variant>
      <vt:variant>
        <vt:lpwstr>_Toc204706795</vt:lpwstr>
      </vt:variant>
      <vt:variant>
        <vt:i4>2031665</vt:i4>
      </vt:variant>
      <vt:variant>
        <vt:i4>116</vt:i4>
      </vt:variant>
      <vt:variant>
        <vt:i4>0</vt:i4>
      </vt:variant>
      <vt:variant>
        <vt:i4>5</vt:i4>
      </vt:variant>
      <vt:variant>
        <vt:lpwstr/>
      </vt:variant>
      <vt:variant>
        <vt:lpwstr>_Toc204706794</vt:lpwstr>
      </vt:variant>
      <vt:variant>
        <vt:i4>2031665</vt:i4>
      </vt:variant>
      <vt:variant>
        <vt:i4>110</vt:i4>
      </vt:variant>
      <vt:variant>
        <vt:i4>0</vt:i4>
      </vt:variant>
      <vt:variant>
        <vt:i4>5</vt:i4>
      </vt:variant>
      <vt:variant>
        <vt:lpwstr/>
      </vt:variant>
      <vt:variant>
        <vt:lpwstr>_Toc204706793</vt:lpwstr>
      </vt:variant>
      <vt:variant>
        <vt:i4>2031665</vt:i4>
      </vt:variant>
      <vt:variant>
        <vt:i4>104</vt:i4>
      </vt:variant>
      <vt:variant>
        <vt:i4>0</vt:i4>
      </vt:variant>
      <vt:variant>
        <vt:i4>5</vt:i4>
      </vt:variant>
      <vt:variant>
        <vt:lpwstr/>
      </vt:variant>
      <vt:variant>
        <vt:lpwstr>_Toc204706792</vt:lpwstr>
      </vt:variant>
      <vt:variant>
        <vt:i4>2031665</vt:i4>
      </vt:variant>
      <vt:variant>
        <vt:i4>98</vt:i4>
      </vt:variant>
      <vt:variant>
        <vt:i4>0</vt:i4>
      </vt:variant>
      <vt:variant>
        <vt:i4>5</vt:i4>
      </vt:variant>
      <vt:variant>
        <vt:lpwstr/>
      </vt:variant>
      <vt:variant>
        <vt:lpwstr>_Toc204706791</vt:lpwstr>
      </vt:variant>
      <vt:variant>
        <vt:i4>2031665</vt:i4>
      </vt:variant>
      <vt:variant>
        <vt:i4>92</vt:i4>
      </vt:variant>
      <vt:variant>
        <vt:i4>0</vt:i4>
      </vt:variant>
      <vt:variant>
        <vt:i4>5</vt:i4>
      </vt:variant>
      <vt:variant>
        <vt:lpwstr/>
      </vt:variant>
      <vt:variant>
        <vt:lpwstr>_Toc204706790</vt:lpwstr>
      </vt:variant>
      <vt:variant>
        <vt:i4>1966129</vt:i4>
      </vt:variant>
      <vt:variant>
        <vt:i4>86</vt:i4>
      </vt:variant>
      <vt:variant>
        <vt:i4>0</vt:i4>
      </vt:variant>
      <vt:variant>
        <vt:i4>5</vt:i4>
      </vt:variant>
      <vt:variant>
        <vt:lpwstr/>
      </vt:variant>
      <vt:variant>
        <vt:lpwstr>_Toc204706789</vt:lpwstr>
      </vt:variant>
      <vt:variant>
        <vt:i4>1966129</vt:i4>
      </vt:variant>
      <vt:variant>
        <vt:i4>80</vt:i4>
      </vt:variant>
      <vt:variant>
        <vt:i4>0</vt:i4>
      </vt:variant>
      <vt:variant>
        <vt:i4>5</vt:i4>
      </vt:variant>
      <vt:variant>
        <vt:lpwstr/>
      </vt:variant>
      <vt:variant>
        <vt:lpwstr>_Toc204706788</vt:lpwstr>
      </vt:variant>
      <vt:variant>
        <vt:i4>1966129</vt:i4>
      </vt:variant>
      <vt:variant>
        <vt:i4>74</vt:i4>
      </vt:variant>
      <vt:variant>
        <vt:i4>0</vt:i4>
      </vt:variant>
      <vt:variant>
        <vt:i4>5</vt:i4>
      </vt:variant>
      <vt:variant>
        <vt:lpwstr/>
      </vt:variant>
      <vt:variant>
        <vt:lpwstr>_Toc204706787</vt:lpwstr>
      </vt:variant>
      <vt:variant>
        <vt:i4>1966129</vt:i4>
      </vt:variant>
      <vt:variant>
        <vt:i4>68</vt:i4>
      </vt:variant>
      <vt:variant>
        <vt:i4>0</vt:i4>
      </vt:variant>
      <vt:variant>
        <vt:i4>5</vt:i4>
      </vt:variant>
      <vt:variant>
        <vt:lpwstr/>
      </vt:variant>
      <vt:variant>
        <vt:lpwstr>_Toc204706786</vt:lpwstr>
      </vt:variant>
      <vt:variant>
        <vt:i4>1966129</vt:i4>
      </vt:variant>
      <vt:variant>
        <vt:i4>62</vt:i4>
      </vt:variant>
      <vt:variant>
        <vt:i4>0</vt:i4>
      </vt:variant>
      <vt:variant>
        <vt:i4>5</vt:i4>
      </vt:variant>
      <vt:variant>
        <vt:lpwstr/>
      </vt:variant>
      <vt:variant>
        <vt:lpwstr>_Toc204706785</vt:lpwstr>
      </vt:variant>
      <vt:variant>
        <vt:i4>1966129</vt:i4>
      </vt:variant>
      <vt:variant>
        <vt:i4>56</vt:i4>
      </vt:variant>
      <vt:variant>
        <vt:i4>0</vt:i4>
      </vt:variant>
      <vt:variant>
        <vt:i4>5</vt:i4>
      </vt:variant>
      <vt:variant>
        <vt:lpwstr/>
      </vt:variant>
      <vt:variant>
        <vt:lpwstr>_Toc204706784</vt:lpwstr>
      </vt:variant>
      <vt:variant>
        <vt:i4>1966129</vt:i4>
      </vt:variant>
      <vt:variant>
        <vt:i4>50</vt:i4>
      </vt:variant>
      <vt:variant>
        <vt:i4>0</vt:i4>
      </vt:variant>
      <vt:variant>
        <vt:i4>5</vt:i4>
      </vt:variant>
      <vt:variant>
        <vt:lpwstr/>
      </vt:variant>
      <vt:variant>
        <vt:lpwstr>_Toc204706783</vt:lpwstr>
      </vt:variant>
      <vt:variant>
        <vt:i4>1966129</vt:i4>
      </vt:variant>
      <vt:variant>
        <vt:i4>44</vt:i4>
      </vt:variant>
      <vt:variant>
        <vt:i4>0</vt:i4>
      </vt:variant>
      <vt:variant>
        <vt:i4>5</vt:i4>
      </vt:variant>
      <vt:variant>
        <vt:lpwstr/>
      </vt:variant>
      <vt:variant>
        <vt:lpwstr>_Toc204706782</vt:lpwstr>
      </vt:variant>
      <vt:variant>
        <vt:i4>1966129</vt:i4>
      </vt:variant>
      <vt:variant>
        <vt:i4>38</vt:i4>
      </vt:variant>
      <vt:variant>
        <vt:i4>0</vt:i4>
      </vt:variant>
      <vt:variant>
        <vt:i4>5</vt:i4>
      </vt:variant>
      <vt:variant>
        <vt:lpwstr/>
      </vt:variant>
      <vt:variant>
        <vt:lpwstr>_Toc204706781</vt:lpwstr>
      </vt:variant>
      <vt:variant>
        <vt:i4>1966129</vt:i4>
      </vt:variant>
      <vt:variant>
        <vt:i4>32</vt:i4>
      </vt:variant>
      <vt:variant>
        <vt:i4>0</vt:i4>
      </vt:variant>
      <vt:variant>
        <vt:i4>5</vt:i4>
      </vt:variant>
      <vt:variant>
        <vt:lpwstr/>
      </vt:variant>
      <vt:variant>
        <vt:lpwstr>_Toc204706780</vt:lpwstr>
      </vt:variant>
      <vt:variant>
        <vt:i4>1114161</vt:i4>
      </vt:variant>
      <vt:variant>
        <vt:i4>26</vt:i4>
      </vt:variant>
      <vt:variant>
        <vt:i4>0</vt:i4>
      </vt:variant>
      <vt:variant>
        <vt:i4>5</vt:i4>
      </vt:variant>
      <vt:variant>
        <vt:lpwstr/>
      </vt:variant>
      <vt:variant>
        <vt:lpwstr>_Toc204706779</vt:lpwstr>
      </vt:variant>
      <vt:variant>
        <vt:i4>1114161</vt:i4>
      </vt:variant>
      <vt:variant>
        <vt:i4>20</vt:i4>
      </vt:variant>
      <vt:variant>
        <vt:i4>0</vt:i4>
      </vt:variant>
      <vt:variant>
        <vt:i4>5</vt:i4>
      </vt:variant>
      <vt:variant>
        <vt:lpwstr/>
      </vt:variant>
      <vt:variant>
        <vt:lpwstr>_Toc204706778</vt:lpwstr>
      </vt:variant>
      <vt:variant>
        <vt:i4>1114161</vt:i4>
      </vt:variant>
      <vt:variant>
        <vt:i4>14</vt:i4>
      </vt:variant>
      <vt:variant>
        <vt:i4>0</vt:i4>
      </vt:variant>
      <vt:variant>
        <vt:i4>5</vt:i4>
      </vt:variant>
      <vt:variant>
        <vt:lpwstr/>
      </vt:variant>
      <vt:variant>
        <vt:lpwstr>_Toc204706777</vt:lpwstr>
      </vt:variant>
      <vt:variant>
        <vt:i4>1114161</vt:i4>
      </vt:variant>
      <vt:variant>
        <vt:i4>8</vt:i4>
      </vt:variant>
      <vt:variant>
        <vt:i4>0</vt:i4>
      </vt:variant>
      <vt:variant>
        <vt:i4>5</vt:i4>
      </vt:variant>
      <vt:variant>
        <vt:lpwstr/>
      </vt:variant>
      <vt:variant>
        <vt:lpwstr>_Toc204706776</vt:lpwstr>
      </vt:variant>
      <vt:variant>
        <vt:i4>1114161</vt:i4>
      </vt:variant>
      <vt:variant>
        <vt:i4>2</vt:i4>
      </vt:variant>
      <vt:variant>
        <vt:i4>0</vt:i4>
      </vt:variant>
      <vt:variant>
        <vt:i4>5</vt:i4>
      </vt:variant>
      <vt:variant>
        <vt:lpwstr/>
      </vt:variant>
      <vt:variant>
        <vt:lpwstr>_Toc204706775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Emanuel Gonzalez</dc:creator>
  <cp:keywords/>
  <cp:lastModifiedBy>EMANUEL GONZALEZ</cp:lastModifiedBy>
  <cp:revision>4</cp:revision>
  <dcterms:created xsi:type="dcterms:W3CDTF">2025-07-30T02:30:00Z</dcterms:created>
  <dcterms:modified xsi:type="dcterms:W3CDTF">2025-07-30T03:13:00Z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0x0101001FD6C82CC62FF547B00EF819C8205F51</vt:lpwstr>
  </property>
</Properties>
</file>